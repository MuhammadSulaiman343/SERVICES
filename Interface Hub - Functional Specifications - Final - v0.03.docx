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8A060" w14:textId="77777777" w:rsidR="002250DA" w:rsidRDefault="002250DA" w:rsidP="00ED3757">
      <w:pPr>
        <w:pStyle w:val="Title"/>
      </w:pPr>
      <w:r>
        <w:t>Interface Hub – 11x</w:t>
      </w:r>
    </w:p>
    <w:sdt>
      <w:sdtPr>
        <w:rPr>
          <w:rFonts w:asciiTheme="minorHAnsi" w:eastAsiaTheme="minorHAnsi" w:hAnsiTheme="minorHAnsi" w:cstheme="minorBidi"/>
          <w:color w:val="auto"/>
          <w:sz w:val="22"/>
          <w:szCs w:val="22"/>
        </w:rPr>
        <w:id w:val="-1544906766"/>
        <w:docPartObj>
          <w:docPartGallery w:val="Table of Contents"/>
          <w:docPartUnique/>
        </w:docPartObj>
      </w:sdtPr>
      <w:sdtEndPr>
        <w:rPr>
          <w:b/>
          <w:bCs/>
          <w:noProof/>
        </w:rPr>
      </w:sdtEndPr>
      <w:sdtContent>
        <w:p w14:paraId="1F2D4B55" w14:textId="77777777" w:rsidR="00E447F0" w:rsidRDefault="00E447F0">
          <w:pPr>
            <w:pStyle w:val="TOCHeading"/>
          </w:pPr>
          <w:r>
            <w:t>Contents</w:t>
          </w:r>
        </w:p>
        <w:p w14:paraId="2938087E" w14:textId="690DD059" w:rsidR="00181C95" w:rsidRDefault="00E447F0">
          <w:pPr>
            <w:pStyle w:val="TOC1"/>
            <w:tabs>
              <w:tab w:val="right" w:leader="dot" w:pos="9350"/>
            </w:tabs>
            <w:rPr>
              <w:ins w:id="0" w:author="Shireen Khan" w:date="2024-08-22T05:44:00Z"/>
              <w:rFonts w:eastAsiaTheme="minorEastAsia"/>
              <w:noProof/>
            </w:rPr>
          </w:pPr>
          <w:r>
            <w:fldChar w:fldCharType="begin"/>
          </w:r>
          <w:r>
            <w:instrText xml:space="preserve"> TOC \o "1-3" \h \z \u </w:instrText>
          </w:r>
          <w:r>
            <w:fldChar w:fldCharType="separate"/>
          </w:r>
          <w:ins w:id="1" w:author="Shireen Khan" w:date="2024-08-22T05:44:00Z">
            <w:r w:rsidR="00181C95" w:rsidRPr="0016069E">
              <w:rPr>
                <w:rStyle w:val="Hyperlink"/>
                <w:noProof/>
              </w:rPr>
              <w:fldChar w:fldCharType="begin"/>
            </w:r>
            <w:r w:rsidR="00181C95" w:rsidRPr="0016069E">
              <w:rPr>
                <w:rStyle w:val="Hyperlink"/>
                <w:noProof/>
              </w:rPr>
              <w:instrText xml:space="preserve"> </w:instrText>
            </w:r>
            <w:r w:rsidR="00181C95">
              <w:rPr>
                <w:noProof/>
              </w:rPr>
              <w:instrText>HYPERLINK \l "_Toc175197865"</w:instrText>
            </w:r>
            <w:r w:rsidR="00181C95" w:rsidRPr="0016069E">
              <w:rPr>
                <w:rStyle w:val="Hyperlink"/>
                <w:noProof/>
              </w:rPr>
              <w:instrText xml:space="preserve"> </w:instrText>
            </w:r>
            <w:r w:rsidR="00181C95" w:rsidRPr="0016069E">
              <w:rPr>
                <w:rStyle w:val="Hyperlink"/>
                <w:noProof/>
              </w:rPr>
              <w:fldChar w:fldCharType="separate"/>
            </w:r>
            <w:r w:rsidR="00181C95" w:rsidRPr="0016069E">
              <w:rPr>
                <w:rStyle w:val="Hyperlink"/>
                <w:noProof/>
              </w:rPr>
              <w:t>1. Introduction</w:t>
            </w:r>
            <w:r w:rsidR="00181C95">
              <w:rPr>
                <w:noProof/>
                <w:webHidden/>
              </w:rPr>
              <w:tab/>
            </w:r>
            <w:r w:rsidR="00181C95">
              <w:rPr>
                <w:noProof/>
                <w:webHidden/>
              </w:rPr>
              <w:fldChar w:fldCharType="begin"/>
            </w:r>
            <w:r w:rsidR="00181C95">
              <w:rPr>
                <w:noProof/>
                <w:webHidden/>
              </w:rPr>
              <w:instrText xml:space="preserve"> PAGEREF _Toc175197865 \h </w:instrText>
            </w:r>
          </w:ins>
          <w:r w:rsidR="00181C95">
            <w:rPr>
              <w:noProof/>
              <w:webHidden/>
            </w:rPr>
          </w:r>
          <w:r w:rsidR="00181C95">
            <w:rPr>
              <w:noProof/>
              <w:webHidden/>
            </w:rPr>
            <w:fldChar w:fldCharType="separate"/>
          </w:r>
          <w:ins w:id="2" w:author="Shireen Khan" w:date="2024-08-22T05:44:00Z">
            <w:r w:rsidR="00181C95">
              <w:rPr>
                <w:noProof/>
                <w:webHidden/>
              </w:rPr>
              <w:t>1</w:t>
            </w:r>
            <w:r w:rsidR="00181C95">
              <w:rPr>
                <w:noProof/>
                <w:webHidden/>
              </w:rPr>
              <w:fldChar w:fldCharType="end"/>
            </w:r>
            <w:r w:rsidR="00181C95" w:rsidRPr="0016069E">
              <w:rPr>
                <w:rStyle w:val="Hyperlink"/>
                <w:noProof/>
              </w:rPr>
              <w:fldChar w:fldCharType="end"/>
            </w:r>
          </w:ins>
        </w:p>
        <w:p w14:paraId="65AA8A6F" w14:textId="27E2359F" w:rsidR="00181C95" w:rsidRDefault="00181C95">
          <w:pPr>
            <w:pStyle w:val="TOC1"/>
            <w:tabs>
              <w:tab w:val="right" w:leader="dot" w:pos="9350"/>
            </w:tabs>
            <w:rPr>
              <w:ins w:id="3" w:author="Shireen Khan" w:date="2024-08-22T05:44:00Z"/>
              <w:rFonts w:eastAsiaTheme="minorEastAsia"/>
              <w:noProof/>
            </w:rPr>
          </w:pPr>
          <w:ins w:id="4"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"_Toc175197866"</w:instrText>
            </w:r>
            <w:r w:rsidRPr="0016069E">
              <w:rPr>
                <w:rStyle w:val="Hyperlink"/>
                <w:noProof/>
              </w:rPr>
              <w:instrText xml:space="preserve"> </w:instrText>
            </w:r>
            <w:r w:rsidRPr="0016069E">
              <w:rPr>
                <w:rStyle w:val="Hyperlink"/>
                <w:noProof/>
              </w:rPr>
              <w:fldChar w:fldCharType="separate"/>
            </w:r>
            <w:r w:rsidRPr="0016069E">
              <w:rPr>
                <w:rStyle w:val="Hyperlink"/>
                <w:noProof/>
              </w:rPr>
              <w:t>2. Project Goals</w:t>
            </w:r>
            <w:r>
              <w:rPr>
                <w:noProof/>
                <w:webHidden/>
              </w:rPr>
              <w:tab/>
            </w:r>
            <w:r>
              <w:rPr>
                <w:noProof/>
                <w:webHidden/>
              </w:rPr>
              <w:fldChar w:fldCharType="begin"/>
            </w:r>
            <w:r>
              <w:rPr>
                <w:noProof/>
                <w:webHidden/>
              </w:rPr>
              <w:instrText xml:space="preserve"> PAGEREF _Toc175197866 \h </w:instrText>
            </w:r>
          </w:ins>
          <w:r>
            <w:rPr>
              <w:noProof/>
              <w:webHidden/>
            </w:rPr>
          </w:r>
          <w:r>
            <w:rPr>
              <w:noProof/>
              <w:webHidden/>
            </w:rPr>
            <w:fldChar w:fldCharType="separate"/>
          </w:r>
          <w:ins w:id="5" w:author="Shireen Khan" w:date="2024-08-22T05:44:00Z">
            <w:r>
              <w:rPr>
                <w:noProof/>
                <w:webHidden/>
              </w:rPr>
              <w:t>1</w:t>
            </w:r>
            <w:r>
              <w:rPr>
                <w:noProof/>
                <w:webHidden/>
              </w:rPr>
              <w:fldChar w:fldCharType="end"/>
            </w:r>
            <w:r w:rsidRPr="0016069E">
              <w:rPr>
                <w:rStyle w:val="Hyperlink"/>
                <w:noProof/>
              </w:rPr>
              <w:fldChar w:fldCharType="end"/>
            </w:r>
          </w:ins>
        </w:p>
        <w:p w14:paraId="5A8DBB29" w14:textId="4FBC1BE6" w:rsidR="00181C95" w:rsidRDefault="00181C95">
          <w:pPr>
            <w:pStyle w:val="TOC1"/>
            <w:tabs>
              <w:tab w:val="right" w:leader="dot" w:pos="9350"/>
            </w:tabs>
            <w:rPr>
              <w:ins w:id="6" w:author="Shireen Khan" w:date="2024-08-22T05:44:00Z"/>
              <w:rFonts w:eastAsiaTheme="minorEastAsia"/>
              <w:noProof/>
            </w:rPr>
          </w:pPr>
          <w:ins w:id="7"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"_Toc175197867"</w:instrText>
            </w:r>
            <w:r w:rsidRPr="0016069E">
              <w:rPr>
                <w:rStyle w:val="Hyperlink"/>
                <w:noProof/>
              </w:rPr>
              <w:instrText xml:space="preserve"> </w:instrText>
            </w:r>
            <w:r w:rsidRPr="0016069E">
              <w:rPr>
                <w:rStyle w:val="Hyperlink"/>
                <w:noProof/>
              </w:rPr>
              <w:fldChar w:fldCharType="separate"/>
            </w:r>
            <w:r w:rsidRPr="0016069E">
              <w:rPr>
                <w:rStyle w:val="Hyperlink"/>
                <w:noProof/>
              </w:rPr>
              <w:t>3. Features</w:t>
            </w:r>
            <w:r>
              <w:rPr>
                <w:noProof/>
                <w:webHidden/>
              </w:rPr>
              <w:tab/>
            </w:r>
            <w:r>
              <w:rPr>
                <w:noProof/>
                <w:webHidden/>
              </w:rPr>
              <w:fldChar w:fldCharType="begin"/>
            </w:r>
            <w:r>
              <w:rPr>
                <w:noProof/>
                <w:webHidden/>
              </w:rPr>
              <w:instrText xml:space="preserve"> PAGEREF _Toc175197867 \h </w:instrText>
            </w:r>
          </w:ins>
          <w:r>
            <w:rPr>
              <w:noProof/>
              <w:webHidden/>
            </w:rPr>
          </w:r>
          <w:r>
            <w:rPr>
              <w:noProof/>
              <w:webHidden/>
            </w:rPr>
            <w:fldChar w:fldCharType="separate"/>
          </w:r>
          <w:ins w:id="8" w:author="Shireen Khan" w:date="2024-08-22T05:44:00Z">
            <w:r>
              <w:rPr>
                <w:noProof/>
                <w:webHidden/>
              </w:rPr>
              <w:t>2</w:t>
            </w:r>
            <w:r>
              <w:rPr>
                <w:noProof/>
                <w:webHidden/>
              </w:rPr>
              <w:fldChar w:fldCharType="end"/>
            </w:r>
            <w:r w:rsidRPr="0016069E">
              <w:rPr>
                <w:rStyle w:val="Hyperlink"/>
                <w:noProof/>
              </w:rPr>
              <w:fldChar w:fldCharType="end"/>
            </w:r>
          </w:ins>
        </w:p>
        <w:p w14:paraId="0A51F0E2" w14:textId="6FBCEEA6" w:rsidR="00181C95" w:rsidRDefault="00181C95">
          <w:pPr>
            <w:pStyle w:val="TOC2"/>
            <w:tabs>
              <w:tab w:val="right" w:leader="dot" w:pos="9350"/>
            </w:tabs>
            <w:rPr>
              <w:ins w:id="9" w:author="Shireen Khan" w:date="2024-08-22T05:44:00Z"/>
              <w:rFonts w:cstheme="minorBidi"/>
              <w:noProof/>
            </w:rPr>
          </w:pPr>
          <w:ins w:id="10"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"_Toc175197868"</w:instrText>
            </w:r>
            <w:r w:rsidRPr="0016069E">
              <w:rPr>
                <w:rStyle w:val="Hyperlink"/>
                <w:noProof/>
              </w:rPr>
              <w:instrText xml:space="preserve"> </w:instrText>
            </w:r>
            <w:r w:rsidRPr="0016069E">
              <w:rPr>
                <w:rStyle w:val="Hyperlink"/>
                <w:noProof/>
              </w:rPr>
              <w:fldChar w:fldCharType="separate"/>
            </w:r>
            <w:r w:rsidRPr="0016069E">
              <w:rPr>
                <w:rStyle w:val="Hyperlink"/>
                <w:noProof/>
              </w:rPr>
              <w:t>3.1 Inbound and Outbound Message Management</w:t>
            </w:r>
            <w:r>
              <w:rPr>
                <w:noProof/>
                <w:webHidden/>
              </w:rPr>
              <w:tab/>
            </w:r>
            <w:r>
              <w:rPr>
                <w:noProof/>
                <w:webHidden/>
              </w:rPr>
              <w:fldChar w:fldCharType="begin"/>
            </w:r>
            <w:r>
              <w:rPr>
                <w:noProof/>
                <w:webHidden/>
              </w:rPr>
              <w:instrText xml:space="preserve"> PAGEREF _Toc175197868 \h </w:instrText>
            </w:r>
          </w:ins>
          <w:r>
            <w:rPr>
              <w:noProof/>
              <w:webHidden/>
            </w:rPr>
          </w:r>
          <w:r>
            <w:rPr>
              <w:noProof/>
              <w:webHidden/>
            </w:rPr>
            <w:fldChar w:fldCharType="separate"/>
          </w:r>
          <w:ins w:id="11" w:author="Shireen Khan" w:date="2024-08-22T05:44:00Z">
            <w:r>
              <w:rPr>
                <w:noProof/>
                <w:webHidden/>
              </w:rPr>
              <w:t>2</w:t>
            </w:r>
            <w:r>
              <w:rPr>
                <w:noProof/>
                <w:webHidden/>
              </w:rPr>
              <w:fldChar w:fldCharType="end"/>
            </w:r>
            <w:r w:rsidRPr="0016069E">
              <w:rPr>
                <w:rStyle w:val="Hyperlink"/>
                <w:noProof/>
              </w:rPr>
              <w:fldChar w:fldCharType="end"/>
            </w:r>
          </w:ins>
        </w:p>
        <w:p w14:paraId="0492D18A" w14:textId="69A2B6B9" w:rsidR="00181C95" w:rsidRDefault="00181C95">
          <w:pPr>
            <w:pStyle w:val="TOC2"/>
            <w:tabs>
              <w:tab w:val="right" w:leader="dot" w:pos="9350"/>
            </w:tabs>
            <w:rPr>
              <w:ins w:id="12" w:author="Shireen Khan" w:date="2024-08-22T05:44:00Z"/>
              <w:rFonts w:cstheme="minorBidi"/>
              <w:noProof/>
            </w:rPr>
          </w:pPr>
          <w:ins w:id="13"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"_Toc175197869"</w:instrText>
            </w:r>
            <w:r w:rsidRPr="0016069E">
              <w:rPr>
                <w:rStyle w:val="Hyperlink"/>
                <w:noProof/>
              </w:rPr>
              <w:instrText xml:space="preserve"> </w:instrText>
            </w:r>
            <w:r w:rsidRPr="0016069E">
              <w:rPr>
                <w:rStyle w:val="Hyperlink"/>
                <w:noProof/>
              </w:rPr>
              <w:fldChar w:fldCharType="separate"/>
            </w:r>
            <w:r w:rsidRPr="0016069E">
              <w:rPr>
                <w:rStyle w:val="Hyperlink"/>
                <w:noProof/>
              </w:rPr>
              <w:t>3.2 Categories</w:t>
            </w:r>
            <w:r>
              <w:rPr>
                <w:noProof/>
                <w:webHidden/>
              </w:rPr>
              <w:tab/>
            </w:r>
            <w:r>
              <w:rPr>
                <w:noProof/>
                <w:webHidden/>
              </w:rPr>
              <w:fldChar w:fldCharType="begin"/>
            </w:r>
            <w:r>
              <w:rPr>
                <w:noProof/>
                <w:webHidden/>
              </w:rPr>
              <w:instrText xml:space="preserve"> PAGEREF _Toc175197869 \h </w:instrText>
            </w:r>
          </w:ins>
          <w:r>
            <w:rPr>
              <w:noProof/>
              <w:webHidden/>
            </w:rPr>
          </w:r>
          <w:r>
            <w:rPr>
              <w:noProof/>
              <w:webHidden/>
            </w:rPr>
            <w:fldChar w:fldCharType="separate"/>
          </w:r>
          <w:ins w:id="14" w:author="Shireen Khan" w:date="2024-08-22T05:44:00Z">
            <w:r>
              <w:rPr>
                <w:noProof/>
                <w:webHidden/>
              </w:rPr>
              <w:t>3</w:t>
            </w:r>
            <w:r>
              <w:rPr>
                <w:noProof/>
                <w:webHidden/>
              </w:rPr>
              <w:fldChar w:fldCharType="end"/>
            </w:r>
            <w:r w:rsidRPr="0016069E">
              <w:rPr>
                <w:rStyle w:val="Hyperlink"/>
                <w:noProof/>
              </w:rPr>
              <w:fldChar w:fldCharType="end"/>
            </w:r>
          </w:ins>
        </w:p>
        <w:p w14:paraId="0F7D60E5" w14:textId="74D45CB9" w:rsidR="00181C95" w:rsidRDefault="00181C95">
          <w:pPr>
            <w:pStyle w:val="TOC2"/>
            <w:tabs>
              <w:tab w:val="right" w:leader="dot" w:pos="9350"/>
            </w:tabs>
            <w:rPr>
              <w:ins w:id="15" w:author="Shireen Khan" w:date="2024-08-22T05:44:00Z"/>
              <w:rFonts w:cstheme="minorBidi"/>
              <w:noProof/>
            </w:rPr>
          </w:pPr>
          <w:ins w:id="16"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"_Toc175197870"</w:instrText>
            </w:r>
            <w:r w:rsidRPr="0016069E">
              <w:rPr>
                <w:rStyle w:val="Hyperlink"/>
                <w:noProof/>
              </w:rPr>
              <w:instrText xml:space="preserve"> </w:instrText>
            </w:r>
            <w:r w:rsidRPr="0016069E">
              <w:rPr>
                <w:rStyle w:val="Hyperlink"/>
                <w:noProof/>
              </w:rPr>
              <w:fldChar w:fldCharType="separate"/>
            </w:r>
            <w:r w:rsidRPr="0016069E">
              <w:rPr>
                <w:rStyle w:val="Hyperlink"/>
                <w:noProof/>
              </w:rPr>
              <w:t>3.3 Filter and Search Messages</w:t>
            </w:r>
            <w:r>
              <w:rPr>
                <w:noProof/>
                <w:webHidden/>
              </w:rPr>
              <w:tab/>
            </w:r>
            <w:r>
              <w:rPr>
                <w:noProof/>
                <w:webHidden/>
              </w:rPr>
              <w:fldChar w:fldCharType="begin"/>
            </w:r>
            <w:r>
              <w:rPr>
                <w:noProof/>
                <w:webHidden/>
              </w:rPr>
              <w:instrText xml:space="preserve"> PAGEREF _Toc175197870 \h </w:instrText>
            </w:r>
          </w:ins>
          <w:r>
            <w:rPr>
              <w:noProof/>
              <w:webHidden/>
            </w:rPr>
          </w:r>
          <w:r>
            <w:rPr>
              <w:noProof/>
              <w:webHidden/>
            </w:rPr>
            <w:fldChar w:fldCharType="separate"/>
          </w:r>
          <w:ins w:id="17" w:author="Shireen Khan" w:date="2024-08-22T05:44:00Z">
            <w:r>
              <w:rPr>
                <w:noProof/>
                <w:webHidden/>
              </w:rPr>
              <w:t>4</w:t>
            </w:r>
            <w:r>
              <w:rPr>
                <w:noProof/>
                <w:webHidden/>
              </w:rPr>
              <w:fldChar w:fldCharType="end"/>
            </w:r>
            <w:r w:rsidRPr="0016069E">
              <w:rPr>
                <w:rStyle w:val="Hyperlink"/>
                <w:noProof/>
              </w:rPr>
              <w:fldChar w:fldCharType="end"/>
            </w:r>
          </w:ins>
        </w:p>
        <w:p w14:paraId="57FAE8C9" w14:textId="1D134BF7" w:rsidR="00181C95" w:rsidRDefault="00181C95">
          <w:pPr>
            <w:pStyle w:val="TOC2"/>
            <w:tabs>
              <w:tab w:val="right" w:leader="dot" w:pos="9350"/>
            </w:tabs>
            <w:rPr>
              <w:ins w:id="18" w:author="Shireen Khan" w:date="2024-08-22T05:44:00Z"/>
              <w:rFonts w:cstheme="minorBidi"/>
              <w:noProof/>
            </w:rPr>
          </w:pPr>
          <w:ins w:id="19"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"_Toc175197871"</w:instrText>
            </w:r>
            <w:r w:rsidRPr="0016069E">
              <w:rPr>
                <w:rStyle w:val="Hyperlink"/>
                <w:noProof/>
              </w:rPr>
              <w:instrText xml:space="preserve"> </w:instrText>
            </w:r>
            <w:r w:rsidRPr="0016069E">
              <w:rPr>
                <w:rStyle w:val="Hyperlink"/>
                <w:noProof/>
              </w:rPr>
              <w:fldChar w:fldCharType="separate"/>
            </w:r>
            <w:r w:rsidRPr="0016069E">
              <w:rPr>
                <w:rStyle w:val="Hyperlink"/>
                <w:noProof/>
              </w:rPr>
              <w:t>3.5 Actions on Messages</w:t>
            </w:r>
            <w:r>
              <w:rPr>
                <w:noProof/>
                <w:webHidden/>
              </w:rPr>
              <w:tab/>
            </w:r>
            <w:r>
              <w:rPr>
                <w:noProof/>
                <w:webHidden/>
              </w:rPr>
              <w:fldChar w:fldCharType="begin"/>
            </w:r>
            <w:r>
              <w:rPr>
                <w:noProof/>
                <w:webHidden/>
              </w:rPr>
              <w:instrText xml:space="preserve"> PAGEREF _Toc175197871 \h </w:instrText>
            </w:r>
          </w:ins>
          <w:r>
            <w:rPr>
              <w:noProof/>
              <w:webHidden/>
            </w:rPr>
          </w:r>
          <w:r>
            <w:rPr>
              <w:noProof/>
              <w:webHidden/>
            </w:rPr>
            <w:fldChar w:fldCharType="separate"/>
          </w:r>
          <w:ins w:id="20" w:author="Shireen Khan" w:date="2024-08-22T05:44:00Z">
            <w:r>
              <w:rPr>
                <w:noProof/>
                <w:webHidden/>
              </w:rPr>
              <w:t>9</w:t>
            </w:r>
            <w:r>
              <w:rPr>
                <w:noProof/>
                <w:webHidden/>
              </w:rPr>
              <w:fldChar w:fldCharType="end"/>
            </w:r>
            <w:r w:rsidRPr="0016069E">
              <w:rPr>
                <w:rStyle w:val="Hyperlink"/>
                <w:noProof/>
              </w:rPr>
              <w:fldChar w:fldCharType="end"/>
            </w:r>
          </w:ins>
        </w:p>
        <w:p w14:paraId="4FC15EAE" w14:textId="61D1AAF2" w:rsidR="00181C95" w:rsidRDefault="00181C95">
          <w:pPr>
            <w:pStyle w:val="TOC2"/>
            <w:tabs>
              <w:tab w:val="right" w:leader="dot" w:pos="9350"/>
            </w:tabs>
            <w:rPr>
              <w:ins w:id="21" w:author="Shireen Khan" w:date="2024-08-22T05:44:00Z"/>
              <w:rFonts w:cstheme="minorBidi"/>
              <w:noProof/>
            </w:rPr>
          </w:pPr>
          <w:ins w:id="22"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"_Toc175197872"</w:instrText>
            </w:r>
            <w:r w:rsidRPr="0016069E">
              <w:rPr>
                <w:rStyle w:val="Hyperlink"/>
                <w:noProof/>
              </w:rPr>
              <w:instrText xml:space="preserve"> </w:instrText>
            </w:r>
            <w:r w:rsidRPr="0016069E">
              <w:rPr>
                <w:rStyle w:val="Hyperlink"/>
                <w:noProof/>
              </w:rPr>
              <w:fldChar w:fldCharType="separate"/>
            </w:r>
            <w:r w:rsidRPr="0016069E">
              <w:rPr>
                <w:rStyle w:val="Hyperlink"/>
                <w:noProof/>
              </w:rPr>
              <w:t>3.6 History</w:t>
            </w:r>
            <w:r>
              <w:rPr>
                <w:noProof/>
                <w:webHidden/>
              </w:rPr>
              <w:tab/>
            </w:r>
            <w:r>
              <w:rPr>
                <w:noProof/>
                <w:webHidden/>
              </w:rPr>
              <w:fldChar w:fldCharType="begin"/>
            </w:r>
            <w:r>
              <w:rPr>
                <w:noProof/>
                <w:webHidden/>
              </w:rPr>
              <w:instrText xml:space="preserve"> PAGEREF _Toc175197872 \h </w:instrText>
            </w:r>
          </w:ins>
          <w:r>
            <w:rPr>
              <w:noProof/>
              <w:webHidden/>
            </w:rPr>
          </w:r>
          <w:r>
            <w:rPr>
              <w:noProof/>
              <w:webHidden/>
            </w:rPr>
            <w:fldChar w:fldCharType="separate"/>
          </w:r>
          <w:ins w:id="23" w:author="Shireen Khan" w:date="2024-08-22T05:44:00Z">
            <w:r>
              <w:rPr>
                <w:noProof/>
                <w:webHidden/>
              </w:rPr>
              <w:t>12</w:t>
            </w:r>
            <w:r>
              <w:rPr>
                <w:noProof/>
                <w:webHidden/>
              </w:rPr>
              <w:fldChar w:fldCharType="end"/>
            </w:r>
            <w:r w:rsidRPr="0016069E">
              <w:rPr>
                <w:rStyle w:val="Hyperlink"/>
                <w:noProof/>
              </w:rPr>
              <w:fldChar w:fldCharType="end"/>
            </w:r>
          </w:ins>
        </w:p>
        <w:p w14:paraId="485A161F" w14:textId="00ADAA7F" w:rsidR="00181C95" w:rsidRDefault="00181C95">
          <w:pPr>
            <w:pStyle w:val="TOC2"/>
            <w:tabs>
              <w:tab w:val="right" w:leader="dot" w:pos="9350"/>
            </w:tabs>
            <w:rPr>
              <w:ins w:id="24" w:author="Shireen Khan" w:date="2024-08-22T05:44:00Z"/>
              <w:rFonts w:cstheme="minorBidi"/>
              <w:noProof/>
            </w:rPr>
          </w:pPr>
          <w:ins w:id="25"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"_Toc175197873"</w:instrText>
            </w:r>
            <w:r w:rsidRPr="0016069E">
              <w:rPr>
                <w:rStyle w:val="Hyperlink"/>
                <w:noProof/>
              </w:rPr>
              <w:instrText xml:space="preserve"> </w:instrText>
            </w:r>
            <w:r w:rsidRPr="0016069E">
              <w:rPr>
                <w:rStyle w:val="Hyperlink"/>
                <w:noProof/>
              </w:rPr>
              <w:fldChar w:fldCharType="separate"/>
            </w:r>
            <w:r w:rsidRPr="0016069E">
              <w:rPr>
                <w:rStyle w:val="Hyperlink"/>
                <w:noProof/>
              </w:rPr>
              <w:t>3.7 Error Detection and Handling</w:t>
            </w:r>
            <w:r>
              <w:rPr>
                <w:noProof/>
                <w:webHidden/>
              </w:rPr>
              <w:tab/>
            </w:r>
            <w:r>
              <w:rPr>
                <w:noProof/>
                <w:webHidden/>
              </w:rPr>
              <w:fldChar w:fldCharType="begin"/>
            </w:r>
            <w:r>
              <w:rPr>
                <w:noProof/>
                <w:webHidden/>
              </w:rPr>
              <w:instrText xml:space="preserve"> PAGEREF _Toc175197873 \h </w:instrText>
            </w:r>
          </w:ins>
          <w:r>
            <w:rPr>
              <w:noProof/>
              <w:webHidden/>
            </w:rPr>
          </w:r>
          <w:r>
            <w:rPr>
              <w:noProof/>
              <w:webHidden/>
            </w:rPr>
            <w:fldChar w:fldCharType="separate"/>
          </w:r>
          <w:ins w:id="26" w:author="Shireen Khan" w:date="2024-08-22T05:44:00Z">
            <w:r>
              <w:rPr>
                <w:noProof/>
                <w:webHidden/>
              </w:rPr>
              <w:t>14</w:t>
            </w:r>
            <w:r>
              <w:rPr>
                <w:noProof/>
                <w:webHidden/>
              </w:rPr>
              <w:fldChar w:fldCharType="end"/>
            </w:r>
            <w:r w:rsidRPr="0016069E">
              <w:rPr>
                <w:rStyle w:val="Hyperlink"/>
                <w:noProof/>
              </w:rPr>
              <w:fldChar w:fldCharType="end"/>
            </w:r>
          </w:ins>
        </w:p>
        <w:p w14:paraId="430F8618" w14:textId="55BC7A5D" w:rsidR="00181C95" w:rsidRDefault="00181C95">
          <w:pPr>
            <w:pStyle w:val="TOC3"/>
            <w:tabs>
              <w:tab w:val="right" w:leader="dot" w:pos="9350"/>
            </w:tabs>
            <w:rPr>
              <w:ins w:id="27" w:author="Shireen Khan" w:date="2024-08-22T05:44:00Z"/>
              <w:rFonts w:cstheme="minorBidi"/>
              <w:noProof/>
            </w:rPr>
          </w:pPr>
          <w:ins w:id="28"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"_Toc175197874"</w:instrText>
            </w:r>
            <w:r w:rsidRPr="0016069E">
              <w:rPr>
                <w:rStyle w:val="Hyperlink"/>
                <w:noProof/>
              </w:rPr>
              <w:instrText xml:space="preserve"> </w:instrText>
            </w:r>
            <w:r w:rsidRPr="0016069E">
              <w:rPr>
                <w:rStyle w:val="Hyperlink"/>
                <w:noProof/>
              </w:rPr>
              <w:fldChar w:fldCharType="separate"/>
            </w:r>
            <w:r w:rsidRPr="0016069E">
              <w:rPr>
                <w:rStyle w:val="Hyperlink"/>
                <w:noProof/>
              </w:rPr>
              <w:t>3.7.1 Automated Error Detection</w:t>
            </w:r>
            <w:r>
              <w:rPr>
                <w:noProof/>
                <w:webHidden/>
              </w:rPr>
              <w:tab/>
            </w:r>
            <w:r>
              <w:rPr>
                <w:noProof/>
                <w:webHidden/>
              </w:rPr>
              <w:fldChar w:fldCharType="begin"/>
            </w:r>
            <w:r>
              <w:rPr>
                <w:noProof/>
                <w:webHidden/>
              </w:rPr>
              <w:instrText xml:space="preserve"> PAGEREF _Toc175197874 \h </w:instrText>
            </w:r>
          </w:ins>
          <w:r>
            <w:rPr>
              <w:noProof/>
              <w:webHidden/>
            </w:rPr>
          </w:r>
          <w:r>
            <w:rPr>
              <w:noProof/>
              <w:webHidden/>
            </w:rPr>
            <w:fldChar w:fldCharType="separate"/>
          </w:r>
          <w:ins w:id="29" w:author="Shireen Khan" w:date="2024-08-22T05:44:00Z">
            <w:r>
              <w:rPr>
                <w:noProof/>
                <w:webHidden/>
              </w:rPr>
              <w:t>14</w:t>
            </w:r>
            <w:r>
              <w:rPr>
                <w:noProof/>
                <w:webHidden/>
              </w:rPr>
              <w:fldChar w:fldCharType="end"/>
            </w:r>
            <w:r w:rsidRPr="0016069E">
              <w:rPr>
                <w:rStyle w:val="Hyperlink"/>
                <w:noProof/>
              </w:rPr>
              <w:fldChar w:fldCharType="end"/>
            </w:r>
          </w:ins>
        </w:p>
        <w:p w14:paraId="45981099" w14:textId="7C2D37D6" w:rsidR="00181C95" w:rsidRDefault="00181C95">
          <w:pPr>
            <w:pStyle w:val="TOC3"/>
            <w:tabs>
              <w:tab w:val="right" w:leader="dot" w:pos="9350"/>
            </w:tabs>
            <w:rPr>
              <w:ins w:id="30" w:author="Shireen Khan" w:date="2024-08-22T05:44:00Z"/>
              <w:rFonts w:cstheme="minorBidi"/>
              <w:noProof/>
            </w:rPr>
          </w:pPr>
          <w:ins w:id="31"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"_Toc175197875"</w:instrText>
            </w:r>
            <w:r w:rsidRPr="0016069E">
              <w:rPr>
                <w:rStyle w:val="Hyperlink"/>
                <w:noProof/>
              </w:rPr>
              <w:instrText xml:space="preserve"> </w:instrText>
            </w:r>
            <w:r w:rsidRPr="0016069E">
              <w:rPr>
                <w:rStyle w:val="Hyperlink"/>
                <w:noProof/>
              </w:rPr>
              <w:fldChar w:fldCharType="separate"/>
            </w:r>
            <w:r w:rsidRPr="0016069E">
              <w:rPr>
                <w:rStyle w:val="Hyperlink"/>
                <w:noProof/>
              </w:rPr>
              <w:t>3.7.2 Error Identification and Categorization</w:t>
            </w:r>
            <w:r>
              <w:rPr>
                <w:noProof/>
                <w:webHidden/>
              </w:rPr>
              <w:tab/>
            </w:r>
            <w:r>
              <w:rPr>
                <w:noProof/>
                <w:webHidden/>
              </w:rPr>
              <w:fldChar w:fldCharType="begin"/>
            </w:r>
            <w:r>
              <w:rPr>
                <w:noProof/>
                <w:webHidden/>
              </w:rPr>
              <w:instrText xml:space="preserve"> PAGEREF _Toc175197875 \h </w:instrText>
            </w:r>
          </w:ins>
          <w:r>
            <w:rPr>
              <w:noProof/>
              <w:webHidden/>
            </w:rPr>
          </w:r>
          <w:r>
            <w:rPr>
              <w:noProof/>
              <w:webHidden/>
            </w:rPr>
            <w:fldChar w:fldCharType="separate"/>
          </w:r>
          <w:ins w:id="32" w:author="Shireen Khan" w:date="2024-08-22T05:44:00Z">
            <w:r>
              <w:rPr>
                <w:noProof/>
                <w:webHidden/>
              </w:rPr>
              <w:t>15</w:t>
            </w:r>
            <w:r>
              <w:rPr>
                <w:noProof/>
                <w:webHidden/>
              </w:rPr>
              <w:fldChar w:fldCharType="end"/>
            </w:r>
            <w:r w:rsidRPr="0016069E">
              <w:rPr>
                <w:rStyle w:val="Hyperlink"/>
                <w:noProof/>
              </w:rPr>
              <w:fldChar w:fldCharType="end"/>
            </w:r>
          </w:ins>
        </w:p>
        <w:p w14:paraId="75C19B2A" w14:textId="2FD81F75" w:rsidR="00181C95" w:rsidRDefault="00181C95">
          <w:pPr>
            <w:pStyle w:val="TOC3"/>
            <w:tabs>
              <w:tab w:val="left" w:pos="1320"/>
              <w:tab w:val="right" w:leader="dot" w:pos="9350"/>
            </w:tabs>
            <w:rPr>
              <w:ins w:id="33" w:author="Shireen Khan" w:date="2024-08-22T05:44:00Z"/>
              <w:rFonts w:cstheme="minorBidi"/>
              <w:noProof/>
            </w:rPr>
          </w:pPr>
          <w:ins w:id="34"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"_Toc175197876"</w:instrText>
            </w:r>
            <w:r w:rsidRPr="0016069E">
              <w:rPr>
                <w:rStyle w:val="Hyperlink"/>
                <w:noProof/>
              </w:rPr>
              <w:instrText xml:space="preserve"> </w:instrText>
            </w:r>
            <w:r w:rsidRPr="0016069E">
              <w:rPr>
                <w:rStyle w:val="Hyperlink"/>
                <w:noProof/>
              </w:rPr>
              <w:fldChar w:fldCharType="separate"/>
            </w:r>
            <w:r w:rsidRPr="0016069E">
              <w:rPr>
                <w:rStyle w:val="Hyperlink"/>
                <w:noProof/>
              </w:rPr>
              <w:t>3.7.3</w:t>
            </w:r>
            <w:r>
              <w:rPr>
                <w:rFonts w:cstheme="minorBidi"/>
                <w:noProof/>
              </w:rPr>
              <w:t xml:space="preserve"> </w:t>
            </w:r>
            <w:r w:rsidRPr="0016069E">
              <w:rPr>
                <w:rStyle w:val="Hyperlink"/>
                <w:noProof/>
              </w:rPr>
              <w:t>Error Notification &amp; Resolution</w:t>
            </w:r>
            <w:r>
              <w:rPr>
                <w:noProof/>
                <w:webHidden/>
              </w:rPr>
              <w:tab/>
            </w:r>
            <w:r>
              <w:rPr>
                <w:noProof/>
                <w:webHidden/>
              </w:rPr>
              <w:fldChar w:fldCharType="begin"/>
            </w:r>
            <w:r>
              <w:rPr>
                <w:noProof/>
                <w:webHidden/>
              </w:rPr>
              <w:instrText xml:space="preserve"> PAGEREF _Toc175197876 \h </w:instrText>
            </w:r>
          </w:ins>
          <w:r>
            <w:rPr>
              <w:noProof/>
              <w:webHidden/>
            </w:rPr>
          </w:r>
          <w:r>
            <w:rPr>
              <w:noProof/>
              <w:webHidden/>
            </w:rPr>
            <w:fldChar w:fldCharType="separate"/>
          </w:r>
          <w:ins w:id="35" w:author="Shireen Khan" w:date="2024-08-22T05:44:00Z">
            <w:r>
              <w:rPr>
                <w:noProof/>
                <w:webHidden/>
              </w:rPr>
              <w:t>15</w:t>
            </w:r>
            <w:r>
              <w:rPr>
                <w:noProof/>
                <w:webHidden/>
              </w:rPr>
              <w:fldChar w:fldCharType="end"/>
            </w:r>
            <w:r w:rsidRPr="0016069E">
              <w:rPr>
                <w:rStyle w:val="Hyperlink"/>
                <w:noProof/>
              </w:rPr>
              <w:fldChar w:fldCharType="end"/>
            </w:r>
          </w:ins>
        </w:p>
        <w:p w14:paraId="1F6A9571" w14:textId="0FF563EE" w:rsidR="00181C95" w:rsidRDefault="00181C95">
          <w:pPr>
            <w:pStyle w:val="TOC3"/>
            <w:tabs>
              <w:tab w:val="right" w:leader="dot" w:pos="9350"/>
            </w:tabs>
            <w:rPr>
              <w:ins w:id="36" w:author="Shireen Khan" w:date="2024-08-22T05:44:00Z"/>
              <w:rFonts w:cstheme="minorBidi"/>
              <w:noProof/>
            </w:rPr>
          </w:pPr>
          <w:ins w:id="37"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"_Toc175197877"</w:instrText>
            </w:r>
            <w:r w:rsidRPr="0016069E">
              <w:rPr>
                <w:rStyle w:val="Hyperlink"/>
                <w:noProof/>
              </w:rPr>
              <w:instrText xml:space="preserve"> </w:instrText>
            </w:r>
            <w:r w:rsidRPr="0016069E">
              <w:rPr>
                <w:rStyle w:val="Hyperlink"/>
                <w:noProof/>
              </w:rPr>
              <w:fldChar w:fldCharType="separate"/>
            </w:r>
            <w:r w:rsidRPr="0016069E">
              <w:rPr>
                <w:rStyle w:val="Hyperlink"/>
                <w:noProof/>
              </w:rPr>
              <w:t>3.7.4 Error Guide</w:t>
            </w:r>
            <w:r>
              <w:rPr>
                <w:noProof/>
                <w:webHidden/>
              </w:rPr>
              <w:tab/>
            </w:r>
            <w:r>
              <w:rPr>
                <w:noProof/>
                <w:webHidden/>
              </w:rPr>
              <w:fldChar w:fldCharType="begin"/>
            </w:r>
            <w:r>
              <w:rPr>
                <w:noProof/>
                <w:webHidden/>
              </w:rPr>
              <w:instrText xml:space="preserve"> PAGEREF _Toc175197877 \h </w:instrText>
            </w:r>
          </w:ins>
          <w:r>
            <w:rPr>
              <w:noProof/>
              <w:webHidden/>
            </w:rPr>
          </w:r>
          <w:r>
            <w:rPr>
              <w:noProof/>
              <w:webHidden/>
            </w:rPr>
            <w:fldChar w:fldCharType="separate"/>
          </w:r>
          <w:ins w:id="38" w:author="Shireen Khan" w:date="2024-08-22T05:44:00Z">
            <w:r>
              <w:rPr>
                <w:noProof/>
                <w:webHidden/>
              </w:rPr>
              <w:t>19</w:t>
            </w:r>
            <w:r>
              <w:rPr>
                <w:noProof/>
                <w:webHidden/>
              </w:rPr>
              <w:fldChar w:fldCharType="end"/>
            </w:r>
            <w:r w:rsidRPr="0016069E">
              <w:rPr>
                <w:rStyle w:val="Hyperlink"/>
                <w:noProof/>
              </w:rPr>
              <w:fldChar w:fldCharType="end"/>
            </w:r>
          </w:ins>
        </w:p>
        <w:p w14:paraId="56F3DB34" w14:textId="0974DCE8" w:rsidR="00181C95" w:rsidRDefault="00181C95">
          <w:pPr>
            <w:pStyle w:val="TOC2"/>
            <w:tabs>
              <w:tab w:val="right" w:leader="dot" w:pos="9350"/>
            </w:tabs>
            <w:rPr>
              <w:ins w:id="39" w:author="Shireen Khan" w:date="2024-08-22T05:44:00Z"/>
              <w:rFonts w:cstheme="minorBidi"/>
              <w:noProof/>
            </w:rPr>
          </w:pPr>
          <w:ins w:id="40"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"_Toc175197878"</w:instrText>
            </w:r>
            <w:r w:rsidRPr="0016069E">
              <w:rPr>
                <w:rStyle w:val="Hyperlink"/>
                <w:noProof/>
              </w:rPr>
              <w:instrText xml:space="preserve"> </w:instrText>
            </w:r>
            <w:r w:rsidRPr="0016069E">
              <w:rPr>
                <w:rStyle w:val="Hyperlink"/>
                <w:noProof/>
              </w:rPr>
              <w:fldChar w:fldCharType="separate"/>
            </w:r>
            <w:r w:rsidRPr="0016069E">
              <w:rPr>
                <w:rStyle w:val="Hyperlink"/>
                <w:noProof/>
              </w:rPr>
              <w:t>3.7.5 Data Mismatch</w:t>
            </w:r>
            <w:r>
              <w:rPr>
                <w:noProof/>
                <w:webHidden/>
              </w:rPr>
              <w:tab/>
            </w:r>
            <w:r>
              <w:rPr>
                <w:noProof/>
                <w:webHidden/>
              </w:rPr>
              <w:fldChar w:fldCharType="begin"/>
            </w:r>
            <w:r>
              <w:rPr>
                <w:noProof/>
                <w:webHidden/>
              </w:rPr>
              <w:instrText xml:space="preserve"> PAGEREF _Toc175197878 \h </w:instrText>
            </w:r>
          </w:ins>
          <w:r>
            <w:rPr>
              <w:noProof/>
              <w:webHidden/>
            </w:rPr>
          </w:r>
          <w:r>
            <w:rPr>
              <w:noProof/>
              <w:webHidden/>
            </w:rPr>
            <w:fldChar w:fldCharType="separate"/>
          </w:r>
          <w:ins w:id="41" w:author="Shireen Khan" w:date="2024-08-22T05:44:00Z">
            <w:r>
              <w:rPr>
                <w:noProof/>
                <w:webHidden/>
              </w:rPr>
              <w:t>20</w:t>
            </w:r>
            <w:r>
              <w:rPr>
                <w:noProof/>
                <w:webHidden/>
              </w:rPr>
              <w:fldChar w:fldCharType="end"/>
            </w:r>
            <w:r w:rsidRPr="0016069E">
              <w:rPr>
                <w:rStyle w:val="Hyperlink"/>
                <w:noProof/>
              </w:rPr>
              <w:fldChar w:fldCharType="end"/>
            </w:r>
          </w:ins>
        </w:p>
        <w:p w14:paraId="642D3AD9" w14:textId="4E9A9CFA" w:rsidR="00181C95" w:rsidRDefault="00181C95">
          <w:pPr>
            <w:pStyle w:val="TOC2"/>
            <w:tabs>
              <w:tab w:val="right" w:leader="dot" w:pos="9350"/>
            </w:tabs>
            <w:rPr>
              <w:ins w:id="42" w:author="Shireen Khan" w:date="2024-08-22T05:44:00Z"/>
              <w:rFonts w:cstheme="minorBidi"/>
              <w:noProof/>
            </w:rPr>
          </w:pPr>
          <w:ins w:id="43"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"_Toc175197879"</w:instrText>
            </w:r>
            <w:r w:rsidRPr="0016069E">
              <w:rPr>
                <w:rStyle w:val="Hyperlink"/>
                <w:noProof/>
              </w:rPr>
              <w:instrText xml:space="preserve"> </w:instrText>
            </w:r>
            <w:r w:rsidRPr="0016069E">
              <w:rPr>
                <w:rStyle w:val="Hyperlink"/>
                <w:noProof/>
              </w:rPr>
              <w:fldChar w:fldCharType="separate"/>
            </w:r>
            <w:r w:rsidRPr="0016069E">
              <w:rPr>
                <w:rStyle w:val="Hyperlink"/>
                <w:noProof/>
              </w:rPr>
              <w:t>3.7.6 Order and Results</w:t>
            </w:r>
            <w:r>
              <w:rPr>
                <w:noProof/>
                <w:webHidden/>
              </w:rPr>
              <w:tab/>
            </w:r>
            <w:r>
              <w:rPr>
                <w:noProof/>
                <w:webHidden/>
              </w:rPr>
              <w:fldChar w:fldCharType="begin"/>
            </w:r>
            <w:r>
              <w:rPr>
                <w:noProof/>
                <w:webHidden/>
              </w:rPr>
              <w:instrText xml:space="preserve"> PAGEREF _Toc175197879 \h </w:instrText>
            </w:r>
          </w:ins>
          <w:r>
            <w:rPr>
              <w:noProof/>
              <w:webHidden/>
            </w:rPr>
          </w:r>
          <w:r>
            <w:rPr>
              <w:noProof/>
              <w:webHidden/>
            </w:rPr>
            <w:fldChar w:fldCharType="separate"/>
          </w:r>
          <w:ins w:id="44" w:author="Shireen Khan" w:date="2024-08-22T05:44:00Z">
            <w:r>
              <w:rPr>
                <w:noProof/>
                <w:webHidden/>
              </w:rPr>
              <w:t>22</w:t>
            </w:r>
            <w:r>
              <w:rPr>
                <w:noProof/>
                <w:webHidden/>
              </w:rPr>
              <w:fldChar w:fldCharType="end"/>
            </w:r>
            <w:r w:rsidRPr="0016069E">
              <w:rPr>
                <w:rStyle w:val="Hyperlink"/>
                <w:noProof/>
              </w:rPr>
              <w:fldChar w:fldCharType="end"/>
            </w:r>
          </w:ins>
        </w:p>
        <w:p w14:paraId="36377252" w14:textId="0A4CBD0C" w:rsidR="00181C95" w:rsidRDefault="00181C95">
          <w:pPr>
            <w:pStyle w:val="TOC2"/>
            <w:tabs>
              <w:tab w:val="right" w:leader="dot" w:pos="9350"/>
            </w:tabs>
            <w:rPr>
              <w:ins w:id="45" w:author="Shireen Khan" w:date="2024-08-22T05:44:00Z"/>
              <w:rFonts w:cstheme="minorBidi"/>
              <w:noProof/>
            </w:rPr>
          </w:pPr>
          <w:ins w:id="46"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"_Toc175197880"</w:instrText>
            </w:r>
            <w:r w:rsidRPr="0016069E">
              <w:rPr>
                <w:rStyle w:val="Hyperlink"/>
                <w:noProof/>
              </w:rPr>
              <w:instrText xml:space="preserve"> </w:instrText>
            </w:r>
            <w:r w:rsidRPr="0016069E">
              <w:rPr>
                <w:rStyle w:val="Hyperlink"/>
                <w:noProof/>
              </w:rPr>
              <w:fldChar w:fldCharType="separate"/>
            </w:r>
            <w:r w:rsidRPr="0016069E">
              <w:rPr>
                <w:rStyle w:val="Hyperlink"/>
                <w:noProof/>
              </w:rPr>
              <w:t>3.7.7 Message Archiving</w:t>
            </w:r>
            <w:r>
              <w:rPr>
                <w:noProof/>
                <w:webHidden/>
              </w:rPr>
              <w:tab/>
            </w:r>
            <w:r>
              <w:rPr>
                <w:noProof/>
                <w:webHidden/>
              </w:rPr>
              <w:fldChar w:fldCharType="begin"/>
            </w:r>
            <w:r>
              <w:rPr>
                <w:noProof/>
                <w:webHidden/>
              </w:rPr>
              <w:instrText xml:space="preserve"> PAGEREF _Toc175197880 \h </w:instrText>
            </w:r>
          </w:ins>
          <w:r>
            <w:rPr>
              <w:noProof/>
              <w:webHidden/>
            </w:rPr>
          </w:r>
          <w:r>
            <w:rPr>
              <w:noProof/>
              <w:webHidden/>
            </w:rPr>
            <w:fldChar w:fldCharType="separate"/>
          </w:r>
          <w:ins w:id="47" w:author="Shireen Khan" w:date="2024-08-22T05:44:00Z">
            <w:r>
              <w:rPr>
                <w:noProof/>
                <w:webHidden/>
              </w:rPr>
              <w:t>25</w:t>
            </w:r>
            <w:r>
              <w:rPr>
                <w:noProof/>
                <w:webHidden/>
              </w:rPr>
              <w:fldChar w:fldCharType="end"/>
            </w:r>
            <w:r w:rsidRPr="0016069E">
              <w:rPr>
                <w:rStyle w:val="Hyperlink"/>
                <w:noProof/>
              </w:rPr>
              <w:fldChar w:fldCharType="end"/>
            </w:r>
          </w:ins>
        </w:p>
        <w:p w14:paraId="08298551" w14:textId="617F3492" w:rsidR="00181C95" w:rsidRDefault="00181C95">
          <w:pPr>
            <w:pStyle w:val="TOC1"/>
            <w:tabs>
              <w:tab w:val="right" w:leader="dot" w:pos="9350"/>
            </w:tabs>
            <w:rPr>
              <w:ins w:id="48" w:author="Shireen Khan" w:date="2024-08-22T05:44:00Z"/>
              <w:rFonts w:eastAsiaTheme="minorEastAsia"/>
              <w:noProof/>
            </w:rPr>
          </w:pPr>
          <w:ins w:id="49"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"_Toc175197881"</w:instrText>
            </w:r>
            <w:r w:rsidRPr="0016069E">
              <w:rPr>
                <w:rStyle w:val="Hyperlink"/>
                <w:noProof/>
              </w:rPr>
              <w:instrText xml:space="preserve"> </w:instrText>
            </w:r>
            <w:r w:rsidRPr="0016069E">
              <w:rPr>
                <w:rStyle w:val="Hyperlink"/>
                <w:noProof/>
              </w:rPr>
              <w:fldChar w:fldCharType="separate"/>
            </w:r>
            <w:r w:rsidRPr="0016069E">
              <w:rPr>
                <w:rStyle w:val="Hyperlink"/>
                <w:noProof/>
              </w:rPr>
              <w:t>4 User Interface</w:t>
            </w:r>
            <w:r>
              <w:rPr>
                <w:noProof/>
                <w:webHidden/>
              </w:rPr>
              <w:tab/>
            </w:r>
            <w:r>
              <w:rPr>
                <w:noProof/>
                <w:webHidden/>
              </w:rPr>
              <w:fldChar w:fldCharType="begin"/>
            </w:r>
            <w:r>
              <w:rPr>
                <w:noProof/>
                <w:webHidden/>
              </w:rPr>
              <w:instrText xml:space="preserve"> PAGEREF _Toc175197881 \h </w:instrText>
            </w:r>
          </w:ins>
          <w:r>
            <w:rPr>
              <w:noProof/>
              <w:webHidden/>
            </w:rPr>
          </w:r>
          <w:r>
            <w:rPr>
              <w:noProof/>
              <w:webHidden/>
            </w:rPr>
            <w:fldChar w:fldCharType="separate"/>
          </w:r>
          <w:ins w:id="50" w:author="Shireen Khan" w:date="2024-08-22T05:44:00Z">
            <w:r>
              <w:rPr>
                <w:noProof/>
                <w:webHidden/>
              </w:rPr>
              <w:t>25</w:t>
            </w:r>
            <w:r>
              <w:rPr>
                <w:noProof/>
                <w:webHidden/>
              </w:rPr>
              <w:fldChar w:fldCharType="end"/>
            </w:r>
            <w:r w:rsidRPr="0016069E">
              <w:rPr>
                <w:rStyle w:val="Hyperlink"/>
                <w:noProof/>
              </w:rPr>
              <w:fldChar w:fldCharType="end"/>
            </w:r>
          </w:ins>
        </w:p>
        <w:p w14:paraId="3BEC1984" w14:textId="12232713" w:rsidR="00181C95" w:rsidRDefault="00181C95">
          <w:pPr>
            <w:pStyle w:val="TOC1"/>
            <w:tabs>
              <w:tab w:val="right" w:leader="dot" w:pos="9350"/>
            </w:tabs>
            <w:rPr>
              <w:ins w:id="51" w:author="Shireen Khan" w:date="2024-08-22T05:44:00Z"/>
              <w:rFonts w:eastAsiaTheme="minorEastAsia"/>
              <w:noProof/>
            </w:rPr>
          </w:pPr>
          <w:ins w:id="52"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"_Toc175197882"</w:instrText>
            </w:r>
            <w:r w:rsidRPr="0016069E">
              <w:rPr>
                <w:rStyle w:val="Hyperlink"/>
                <w:noProof/>
              </w:rPr>
              <w:instrText xml:space="preserve"> </w:instrText>
            </w:r>
            <w:r w:rsidRPr="0016069E">
              <w:rPr>
                <w:rStyle w:val="Hyperlink"/>
                <w:noProof/>
              </w:rPr>
              <w:fldChar w:fldCharType="separate"/>
            </w:r>
            <w:r w:rsidRPr="0016069E">
              <w:rPr>
                <w:rStyle w:val="Hyperlink"/>
                <w:noProof/>
              </w:rPr>
              <w:t>5 Feedbacks</w:t>
            </w:r>
            <w:r>
              <w:rPr>
                <w:noProof/>
                <w:webHidden/>
              </w:rPr>
              <w:tab/>
            </w:r>
            <w:r>
              <w:rPr>
                <w:noProof/>
                <w:webHidden/>
              </w:rPr>
              <w:fldChar w:fldCharType="begin"/>
            </w:r>
            <w:r>
              <w:rPr>
                <w:noProof/>
                <w:webHidden/>
              </w:rPr>
              <w:instrText xml:space="preserve"> PAGEREF _Toc175197882 \h </w:instrText>
            </w:r>
          </w:ins>
          <w:r>
            <w:rPr>
              <w:noProof/>
              <w:webHidden/>
            </w:rPr>
          </w:r>
          <w:r>
            <w:rPr>
              <w:noProof/>
              <w:webHidden/>
            </w:rPr>
            <w:fldChar w:fldCharType="separate"/>
          </w:r>
          <w:ins w:id="53" w:author="Shireen Khan" w:date="2024-08-22T05:44:00Z">
            <w:r>
              <w:rPr>
                <w:noProof/>
                <w:webHidden/>
              </w:rPr>
              <w:t>26</w:t>
            </w:r>
            <w:r>
              <w:rPr>
                <w:noProof/>
                <w:webHidden/>
              </w:rPr>
              <w:fldChar w:fldCharType="end"/>
            </w:r>
            <w:r w:rsidRPr="0016069E">
              <w:rPr>
                <w:rStyle w:val="Hyperlink"/>
                <w:noProof/>
              </w:rPr>
              <w:fldChar w:fldCharType="end"/>
            </w:r>
          </w:ins>
        </w:p>
        <w:p w14:paraId="6B9BB36B" w14:textId="12577653" w:rsidR="00181C95" w:rsidRDefault="00181C95">
          <w:pPr>
            <w:pStyle w:val="TOC1"/>
            <w:tabs>
              <w:tab w:val="right" w:leader="dot" w:pos="9350"/>
            </w:tabs>
            <w:rPr>
              <w:ins w:id="54" w:author="Shireen Khan" w:date="2024-08-22T05:44:00Z"/>
              <w:rFonts w:eastAsiaTheme="minorEastAsia"/>
              <w:noProof/>
            </w:rPr>
          </w:pPr>
          <w:ins w:id="55" w:author="Shireen Khan" w:date="2024-08-22T05:44:00Z">
            <w:r w:rsidRPr="0016069E">
              <w:rPr>
                <w:rStyle w:val="Hyperlink"/>
                <w:noProof/>
              </w:rPr>
              <w:fldChar w:fldCharType="begin"/>
            </w:r>
            <w:r w:rsidRPr="0016069E">
              <w:rPr>
                <w:rStyle w:val="Hyperlink"/>
                <w:noProof/>
              </w:rPr>
              <w:instrText xml:space="preserve"> </w:instrText>
            </w:r>
            <w:r>
              <w:rPr>
                <w:noProof/>
              </w:rPr>
              <w:instrText>HYPERLINK \l "_Toc175197883"</w:instrText>
            </w:r>
            <w:r w:rsidRPr="0016069E">
              <w:rPr>
                <w:rStyle w:val="Hyperlink"/>
                <w:noProof/>
              </w:rPr>
              <w:instrText xml:space="preserve"> </w:instrText>
            </w:r>
            <w:r w:rsidRPr="0016069E">
              <w:rPr>
                <w:rStyle w:val="Hyperlink"/>
                <w:noProof/>
              </w:rPr>
              <w:fldChar w:fldCharType="separate"/>
            </w:r>
            <w:r w:rsidRPr="0016069E">
              <w:rPr>
                <w:rStyle w:val="Hyperlink"/>
                <w:noProof/>
              </w:rPr>
              <w:t>6 Approval and Sign-Off</w:t>
            </w:r>
            <w:r>
              <w:rPr>
                <w:noProof/>
                <w:webHidden/>
              </w:rPr>
              <w:tab/>
            </w:r>
            <w:r>
              <w:rPr>
                <w:noProof/>
                <w:webHidden/>
              </w:rPr>
              <w:fldChar w:fldCharType="begin"/>
            </w:r>
            <w:r>
              <w:rPr>
                <w:noProof/>
                <w:webHidden/>
              </w:rPr>
              <w:instrText xml:space="preserve"> PAGEREF _Toc175197883 \h </w:instrText>
            </w:r>
          </w:ins>
          <w:r>
            <w:rPr>
              <w:noProof/>
              <w:webHidden/>
            </w:rPr>
          </w:r>
          <w:r>
            <w:rPr>
              <w:noProof/>
              <w:webHidden/>
            </w:rPr>
            <w:fldChar w:fldCharType="separate"/>
          </w:r>
          <w:ins w:id="56" w:author="Shireen Khan" w:date="2024-08-22T05:44:00Z">
            <w:r>
              <w:rPr>
                <w:noProof/>
                <w:webHidden/>
              </w:rPr>
              <w:t>28</w:t>
            </w:r>
            <w:r>
              <w:rPr>
                <w:noProof/>
                <w:webHidden/>
              </w:rPr>
              <w:fldChar w:fldCharType="end"/>
            </w:r>
            <w:r w:rsidRPr="0016069E">
              <w:rPr>
                <w:rStyle w:val="Hyperlink"/>
                <w:noProof/>
              </w:rPr>
              <w:fldChar w:fldCharType="end"/>
            </w:r>
          </w:ins>
        </w:p>
        <w:p w14:paraId="27AFC828" w14:textId="22E43E55" w:rsidR="00EB6D9F" w:rsidDel="00853287" w:rsidRDefault="00EB6D9F">
          <w:pPr>
            <w:pStyle w:val="TOC1"/>
            <w:tabs>
              <w:tab w:val="right" w:leader="dot" w:pos="9350"/>
            </w:tabs>
            <w:rPr>
              <w:del w:id="57" w:author="Shireen Khan" w:date="2024-08-09T09:08:00Z"/>
              <w:rFonts w:eastAsiaTheme="minorEastAsia"/>
              <w:noProof/>
            </w:rPr>
          </w:pPr>
          <w:del w:id="58" w:author="Shireen Khan" w:date="2024-08-09T09:08:00Z">
            <w:r w:rsidRPr="00853287" w:rsidDel="00853287">
              <w:rPr>
                <w:rPrChange w:id="59" w:author="Shireen Khan" w:date="2024-08-09T09:08:00Z">
                  <w:rPr>
                    <w:rStyle w:val="Hyperlink"/>
                    <w:noProof/>
                  </w:rPr>
                </w:rPrChange>
              </w:rPr>
              <w:delText>1. Introduction</w:delText>
            </w:r>
            <w:r w:rsidDel="00853287">
              <w:rPr>
                <w:noProof/>
                <w:webHidden/>
              </w:rPr>
              <w:tab/>
              <w:delText>1</w:delText>
            </w:r>
          </w:del>
        </w:p>
        <w:p w14:paraId="1D9E7CED" w14:textId="720DAF44" w:rsidR="00EB6D9F" w:rsidDel="00853287" w:rsidRDefault="00EB6D9F">
          <w:pPr>
            <w:pStyle w:val="TOC1"/>
            <w:tabs>
              <w:tab w:val="right" w:leader="dot" w:pos="9350"/>
            </w:tabs>
            <w:rPr>
              <w:del w:id="60" w:author="Shireen Khan" w:date="2024-08-09T09:08:00Z"/>
              <w:rFonts w:eastAsiaTheme="minorEastAsia"/>
              <w:noProof/>
            </w:rPr>
          </w:pPr>
          <w:del w:id="61" w:author="Shireen Khan" w:date="2024-08-09T09:08:00Z">
            <w:r w:rsidRPr="00853287" w:rsidDel="00853287">
              <w:rPr>
                <w:rPrChange w:id="62" w:author="Shireen Khan" w:date="2024-08-09T09:08:00Z">
                  <w:rPr>
                    <w:rStyle w:val="Hyperlink"/>
                    <w:noProof/>
                  </w:rPr>
                </w:rPrChange>
              </w:rPr>
              <w:delText>2. Project Goals</w:delText>
            </w:r>
            <w:r w:rsidDel="00853287">
              <w:rPr>
                <w:noProof/>
                <w:webHidden/>
              </w:rPr>
              <w:tab/>
              <w:delText>1</w:delText>
            </w:r>
          </w:del>
        </w:p>
        <w:p w14:paraId="642B5421" w14:textId="53800095" w:rsidR="00EB6D9F" w:rsidDel="00853287" w:rsidRDefault="00EB6D9F">
          <w:pPr>
            <w:pStyle w:val="TOC1"/>
            <w:tabs>
              <w:tab w:val="right" w:leader="dot" w:pos="9350"/>
            </w:tabs>
            <w:rPr>
              <w:del w:id="63" w:author="Shireen Khan" w:date="2024-08-09T09:08:00Z"/>
              <w:rFonts w:eastAsiaTheme="minorEastAsia"/>
              <w:noProof/>
            </w:rPr>
          </w:pPr>
          <w:del w:id="64" w:author="Shireen Khan" w:date="2024-08-09T09:08:00Z">
            <w:r w:rsidRPr="00853287" w:rsidDel="00853287">
              <w:rPr>
                <w:rPrChange w:id="65" w:author="Shireen Khan" w:date="2024-08-09T09:08:00Z">
                  <w:rPr>
                    <w:rStyle w:val="Hyperlink"/>
                    <w:noProof/>
                  </w:rPr>
                </w:rPrChange>
              </w:rPr>
              <w:delText>3. Features</w:delText>
            </w:r>
            <w:r w:rsidDel="00853287">
              <w:rPr>
                <w:noProof/>
                <w:webHidden/>
              </w:rPr>
              <w:tab/>
              <w:delText>2</w:delText>
            </w:r>
          </w:del>
        </w:p>
        <w:p w14:paraId="6D47737E" w14:textId="5C1B3646" w:rsidR="00EB6D9F" w:rsidDel="00853287" w:rsidRDefault="00EB6D9F">
          <w:pPr>
            <w:pStyle w:val="TOC2"/>
            <w:tabs>
              <w:tab w:val="right" w:leader="dot" w:pos="9350"/>
            </w:tabs>
            <w:rPr>
              <w:del w:id="66" w:author="Shireen Khan" w:date="2024-08-09T09:08:00Z"/>
              <w:rFonts w:cstheme="minorBidi"/>
              <w:noProof/>
            </w:rPr>
          </w:pPr>
          <w:del w:id="67" w:author="Shireen Khan" w:date="2024-08-09T09:08:00Z">
            <w:r w:rsidRPr="00853287" w:rsidDel="00853287">
              <w:rPr>
                <w:rPrChange w:id="68" w:author="Shireen Khan" w:date="2024-08-09T09:08:00Z">
                  <w:rPr>
                    <w:rStyle w:val="Hyperlink"/>
                    <w:noProof/>
                  </w:rPr>
                </w:rPrChange>
              </w:rPr>
              <w:delText>3.1 Inbound and Outbound Message Management</w:delText>
            </w:r>
            <w:r w:rsidDel="00853287">
              <w:rPr>
                <w:noProof/>
                <w:webHidden/>
              </w:rPr>
              <w:tab/>
              <w:delText>2</w:delText>
            </w:r>
          </w:del>
        </w:p>
        <w:p w14:paraId="69268C20" w14:textId="1786FDA7" w:rsidR="00EB6D9F" w:rsidDel="00853287" w:rsidRDefault="00EB6D9F">
          <w:pPr>
            <w:pStyle w:val="TOC2"/>
            <w:tabs>
              <w:tab w:val="right" w:leader="dot" w:pos="9350"/>
            </w:tabs>
            <w:rPr>
              <w:del w:id="69" w:author="Shireen Khan" w:date="2024-08-09T09:08:00Z"/>
              <w:rFonts w:cstheme="minorBidi"/>
              <w:noProof/>
            </w:rPr>
          </w:pPr>
          <w:del w:id="70" w:author="Shireen Khan" w:date="2024-08-09T09:08:00Z">
            <w:r w:rsidRPr="00853287" w:rsidDel="00853287">
              <w:rPr>
                <w:rPrChange w:id="71" w:author="Shireen Khan" w:date="2024-08-09T09:08:00Z">
                  <w:rPr>
                    <w:rStyle w:val="Hyperlink"/>
                    <w:noProof/>
                  </w:rPr>
                </w:rPrChange>
              </w:rPr>
              <w:delText>3.2 Message Categories</w:delText>
            </w:r>
            <w:r w:rsidDel="00853287">
              <w:rPr>
                <w:noProof/>
                <w:webHidden/>
              </w:rPr>
              <w:tab/>
              <w:delText>2</w:delText>
            </w:r>
          </w:del>
        </w:p>
        <w:p w14:paraId="06DAA270" w14:textId="501B2C4E" w:rsidR="00EB6D9F" w:rsidDel="00853287" w:rsidRDefault="00EB6D9F">
          <w:pPr>
            <w:pStyle w:val="TOC2"/>
            <w:tabs>
              <w:tab w:val="right" w:leader="dot" w:pos="9350"/>
            </w:tabs>
            <w:rPr>
              <w:del w:id="72" w:author="Shireen Khan" w:date="2024-08-09T09:08:00Z"/>
              <w:rFonts w:cstheme="minorBidi"/>
              <w:noProof/>
            </w:rPr>
          </w:pPr>
          <w:del w:id="73" w:author="Shireen Khan" w:date="2024-08-09T09:08:00Z">
            <w:r w:rsidRPr="00853287" w:rsidDel="00853287">
              <w:rPr>
                <w:rPrChange w:id="74" w:author="Shireen Khan" w:date="2024-08-09T09:08:00Z">
                  <w:rPr>
                    <w:rStyle w:val="Hyperlink"/>
                    <w:noProof/>
                  </w:rPr>
                </w:rPrChange>
              </w:rPr>
              <w:delText>3.3 Filter and Search Messages</w:delText>
            </w:r>
            <w:r w:rsidDel="00853287">
              <w:rPr>
                <w:noProof/>
                <w:webHidden/>
              </w:rPr>
              <w:tab/>
              <w:delText>3</w:delText>
            </w:r>
          </w:del>
        </w:p>
        <w:p w14:paraId="0C964B01" w14:textId="61549681" w:rsidR="00EB6D9F" w:rsidDel="00853287" w:rsidRDefault="00EB6D9F">
          <w:pPr>
            <w:pStyle w:val="TOC2"/>
            <w:tabs>
              <w:tab w:val="right" w:leader="dot" w:pos="9350"/>
            </w:tabs>
            <w:rPr>
              <w:del w:id="75" w:author="Shireen Khan" w:date="2024-08-09T09:08:00Z"/>
              <w:rFonts w:cstheme="minorBidi"/>
              <w:noProof/>
            </w:rPr>
          </w:pPr>
          <w:del w:id="76" w:author="Shireen Khan" w:date="2024-08-09T09:08:00Z">
            <w:r w:rsidRPr="00853287" w:rsidDel="00853287">
              <w:rPr>
                <w:rPrChange w:id="77" w:author="Shireen Khan" w:date="2024-08-09T09:08:00Z">
                  <w:rPr>
                    <w:rStyle w:val="Hyperlink"/>
                    <w:noProof/>
                  </w:rPr>
                </w:rPrChange>
              </w:rPr>
              <w:delText>3.4 Sorting</w:delText>
            </w:r>
            <w:r w:rsidDel="00853287">
              <w:rPr>
                <w:noProof/>
                <w:webHidden/>
              </w:rPr>
              <w:tab/>
              <w:delText>7</w:delText>
            </w:r>
          </w:del>
        </w:p>
        <w:p w14:paraId="7CC80E32" w14:textId="3FE1548D" w:rsidR="00EB6D9F" w:rsidDel="00853287" w:rsidRDefault="00EB6D9F">
          <w:pPr>
            <w:pStyle w:val="TOC2"/>
            <w:tabs>
              <w:tab w:val="right" w:leader="dot" w:pos="9350"/>
            </w:tabs>
            <w:rPr>
              <w:del w:id="78" w:author="Shireen Khan" w:date="2024-08-09T09:08:00Z"/>
              <w:rFonts w:cstheme="minorBidi"/>
              <w:noProof/>
            </w:rPr>
          </w:pPr>
          <w:del w:id="79" w:author="Shireen Khan" w:date="2024-08-09T09:08:00Z">
            <w:r w:rsidRPr="00853287" w:rsidDel="00853287">
              <w:rPr>
                <w:rPrChange w:id="80" w:author="Shireen Khan" w:date="2024-08-09T09:08:00Z">
                  <w:rPr>
                    <w:rStyle w:val="Hyperlink"/>
                    <w:noProof/>
                  </w:rPr>
                </w:rPrChange>
              </w:rPr>
              <w:delText>3.5 Actions on Messages</w:delText>
            </w:r>
            <w:r w:rsidDel="00853287">
              <w:rPr>
                <w:noProof/>
                <w:webHidden/>
              </w:rPr>
              <w:tab/>
              <w:delText>7</w:delText>
            </w:r>
          </w:del>
        </w:p>
        <w:p w14:paraId="21D59425" w14:textId="2442C83F" w:rsidR="00EB6D9F" w:rsidDel="00853287" w:rsidRDefault="00EB6D9F">
          <w:pPr>
            <w:pStyle w:val="TOC2"/>
            <w:tabs>
              <w:tab w:val="right" w:leader="dot" w:pos="9350"/>
            </w:tabs>
            <w:rPr>
              <w:del w:id="81" w:author="Shireen Khan" w:date="2024-08-09T09:08:00Z"/>
              <w:rFonts w:cstheme="minorBidi"/>
              <w:noProof/>
            </w:rPr>
          </w:pPr>
          <w:del w:id="82" w:author="Shireen Khan" w:date="2024-08-09T09:08:00Z">
            <w:r w:rsidRPr="00853287" w:rsidDel="00853287">
              <w:rPr>
                <w:rPrChange w:id="83" w:author="Shireen Khan" w:date="2024-08-09T09:08:00Z">
                  <w:rPr>
                    <w:rStyle w:val="Hyperlink"/>
                    <w:noProof/>
                  </w:rPr>
                </w:rPrChange>
              </w:rPr>
              <w:delText>3.6 History</w:delText>
            </w:r>
            <w:r w:rsidDel="00853287">
              <w:rPr>
                <w:noProof/>
                <w:webHidden/>
              </w:rPr>
              <w:tab/>
              <w:delText>8</w:delText>
            </w:r>
          </w:del>
        </w:p>
        <w:p w14:paraId="19A10C36" w14:textId="5B689975" w:rsidR="00EB6D9F" w:rsidDel="00853287" w:rsidRDefault="00EB6D9F">
          <w:pPr>
            <w:pStyle w:val="TOC2"/>
            <w:tabs>
              <w:tab w:val="right" w:leader="dot" w:pos="9350"/>
            </w:tabs>
            <w:rPr>
              <w:del w:id="84" w:author="Shireen Khan" w:date="2024-08-09T09:08:00Z"/>
              <w:rFonts w:cstheme="minorBidi"/>
              <w:noProof/>
            </w:rPr>
          </w:pPr>
          <w:del w:id="85" w:author="Shireen Khan" w:date="2024-08-09T09:08:00Z">
            <w:r w:rsidRPr="00853287" w:rsidDel="00853287">
              <w:rPr>
                <w:rPrChange w:id="86" w:author="Shireen Khan" w:date="2024-08-09T09:08:00Z">
                  <w:rPr>
                    <w:rStyle w:val="Hyperlink"/>
                    <w:noProof/>
                  </w:rPr>
                </w:rPrChange>
              </w:rPr>
              <w:delText>3.7 Error Detection and Handling</w:delText>
            </w:r>
            <w:r w:rsidDel="00853287">
              <w:rPr>
                <w:noProof/>
                <w:webHidden/>
              </w:rPr>
              <w:tab/>
              <w:delText>9</w:delText>
            </w:r>
          </w:del>
        </w:p>
        <w:p w14:paraId="525E3301" w14:textId="4616F7AD" w:rsidR="00EB6D9F" w:rsidDel="00853287" w:rsidRDefault="00EB6D9F">
          <w:pPr>
            <w:pStyle w:val="TOC3"/>
            <w:tabs>
              <w:tab w:val="right" w:leader="dot" w:pos="9350"/>
            </w:tabs>
            <w:rPr>
              <w:del w:id="87" w:author="Shireen Khan" w:date="2024-08-09T09:08:00Z"/>
              <w:rFonts w:cstheme="minorBidi"/>
              <w:noProof/>
            </w:rPr>
          </w:pPr>
          <w:del w:id="88" w:author="Shireen Khan" w:date="2024-08-09T09:08:00Z">
            <w:r w:rsidRPr="00853287" w:rsidDel="00853287">
              <w:rPr>
                <w:rPrChange w:id="89" w:author="Shireen Khan" w:date="2024-08-09T09:08:00Z">
                  <w:rPr>
                    <w:rStyle w:val="Hyperlink"/>
                    <w:noProof/>
                  </w:rPr>
                </w:rPrChange>
              </w:rPr>
              <w:delText>3.7.1 Automated Error Detection</w:delText>
            </w:r>
            <w:r w:rsidDel="00853287">
              <w:rPr>
                <w:noProof/>
                <w:webHidden/>
              </w:rPr>
              <w:tab/>
              <w:delText>9</w:delText>
            </w:r>
          </w:del>
        </w:p>
        <w:p w14:paraId="02D7A0D5" w14:textId="2112D179" w:rsidR="00EB6D9F" w:rsidDel="00853287" w:rsidRDefault="00EB6D9F">
          <w:pPr>
            <w:pStyle w:val="TOC3"/>
            <w:tabs>
              <w:tab w:val="right" w:leader="dot" w:pos="9350"/>
            </w:tabs>
            <w:rPr>
              <w:del w:id="90" w:author="Shireen Khan" w:date="2024-08-09T09:08:00Z"/>
              <w:rFonts w:cstheme="minorBidi"/>
              <w:noProof/>
            </w:rPr>
          </w:pPr>
          <w:del w:id="91" w:author="Shireen Khan" w:date="2024-08-09T09:08:00Z">
            <w:r w:rsidRPr="00853287" w:rsidDel="00853287">
              <w:rPr>
                <w:rPrChange w:id="92" w:author="Shireen Khan" w:date="2024-08-09T09:08:00Z">
                  <w:rPr>
                    <w:rStyle w:val="Hyperlink"/>
                    <w:noProof/>
                  </w:rPr>
                </w:rPrChange>
              </w:rPr>
              <w:delText>3.7.2 Error Identification and Categorization</w:delText>
            </w:r>
            <w:r w:rsidDel="00853287">
              <w:rPr>
                <w:noProof/>
                <w:webHidden/>
              </w:rPr>
              <w:tab/>
              <w:delText>9</w:delText>
            </w:r>
          </w:del>
        </w:p>
        <w:p w14:paraId="2541BB56" w14:textId="2BA9AF58" w:rsidR="00EB6D9F" w:rsidDel="00853287" w:rsidRDefault="00EB6D9F">
          <w:pPr>
            <w:pStyle w:val="TOC3"/>
            <w:tabs>
              <w:tab w:val="right" w:leader="dot" w:pos="9350"/>
            </w:tabs>
            <w:rPr>
              <w:del w:id="93" w:author="Shireen Khan" w:date="2024-08-09T09:08:00Z"/>
              <w:rFonts w:cstheme="minorBidi"/>
              <w:noProof/>
            </w:rPr>
          </w:pPr>
          <w:del w:id="94" w:author="Shireen Khan" w:date="2024-08-09T09:08:00Z">
            <w:r w:rsidRPr="00853287" w:rsidDel="00853287">
              <w:rPr>
                <w:rPrChange w:id="95" w:author="Shireen Khan" w:date="2024-08-09T09:08:00Z">
                  <w:rPr>
                    <w:rStyle w:val="Hyperlink"/>
                    <w:noProof/>
                  </w:rPr>
                </w:rPrChange>
              </w:rPr>
              <w:delText>3.7.3 Error Notification &amp; Resolution</w:delText>
            </w:r>
            <w:r w:rsidDel="00853287">
              <w:rPr>
                <w:noProof/>
                <w:webHidden/>
              </w:rPr>
              <w:tab/>
              <w:delText>9</w:delText>
            </w:r>
          </w:del>
        </w:p>
        <w:p w14:paraId="65BC8F4F" w14:textId="7DFD53BF" w:rsidR="00EB6D9F" w:rsidDel="00853287" w:rsidRDefault="00EB6D9F">
          <w:pPr>
            <w:pStyle w:val="TOC3"/>
            <w:tabs>
              <w:tab w:val="right" w:leader="dot" w:pos="9350"/>
            </w:tabs>
            <w:rPr>
              <w:del w:id="96" w:author="Shireen Khan" w:date="2024-08-09T09:08:00Z"/>
              <w:rFonts w:cstheme="minorBidi"/>
              <w:noProof/>
            </w:rPr>
          </w:pPr>
          <w:del w:id="97" w:author="Shireen Khan" w:date="2024-08-09T09:08:00Z">
            <w:r w:rsidRPr="00853287" w:rsidDel="00853287">
              <w:rPr>
                <w:rPrChange w:id="98" w:author="Shireen Khan" w:date="2024-08-09T09:08:00Z">
                  <w:rPr>
                    <w:rStyle w:val="Hyperlink"/>
                    <w:noProof/>
                  </w:rPr>
                </w:rPrChange>
              </w:rPr>
              <w:delText>3.7.4 Error Guide</w:delText>
            </w:r>
            <w:r w:rsidDel="00853287">
              <w:rPr>
                <w:noProof/>
                <w:webHidden/>
              </w:rPr>
              <w:tab/>
              <w:delText>10</w:delText>
            </w:r>
          </w:del>
        </w:p>
        <w:p w14:paraId="0DD2BBF8" w14:textId="1489A8D9" w:rsidR="00EB6D9F" w:rsidDel="00853287" w:rsidRDefault="00EB6D9F">
          <w:pPr>
            <w:pStyle w:val="TOC3"/>
            <w:tabs>
              <w:tab w:val="right" w:leader="dot" w:pos="9350"/>
            </w:tabs>
            <w:rPr>
              <w:del w:id="99" w:author="Shireen Khan" w:date="2024-08-09T09:08:00Z"/>
              <w:rFonts w:cstheme="minorBidi"/>
              <w:noProof/>
            </w:rPr>
          </w:pPr>
          <w:del w:id="100" w:author="Shireen Khan" w:date="2024-08-09T09:08:00Z">
            <w:r w:rsidRPr="00853287" w:rsidDel="00853287">
              <w:rPr>
                <w:rPrChange w:id="101" w:author="Shireen Khan" w:date="2024-08-09T09:08:00Z">
                  <w:rPr>
                    <w:rStyle w:val="Hyperlink"/>
                    <w:noProof/>
                  </w:rPr>
                </w:rPrChange>
              </w:rPr>
              <w:delText>3.7.5 Data Mismatch</w:delText>
            </w:r>
            <w:r w:rsidDel="00853287">
              <w:rPr>
                <w:noProof/>
                <w:webHidden/>
              </w:rPr>
              <w:tab/>
              <w:delText>11</w:delText>
            </w:r>
          </w:del>
        </w:p>
        <w:p w14:paraId="6881CCA4" w14:textId="24312D9B" w:rsidR="00EB6D9F" w:rsidDel="00853287" w:rsidRDefault="00EB6D9F">
          <w:pPr>
            <w:pStyle w:val="TOC3"/>
            <w:tabs>
              <w:tab w:val="right" w:leader="dot" w:pos="9350"/>
            </w:tabs>
            <w:rPr>
              <w:del w:id="102" w:author="Shireen Khan" w:date="2024-08-09T09:08:00Z"/>
              <w:rFonts w:cstheme="minorBidi"/>
              <w:noProof/>
            </w:rPr>
          </w:pPr>
          <w:del w:id="103" w:author="Shireen Khan" w:date="2024-08-09T09:08:00Z">
            <w:r w:rsidRPr="00853287" w:rsidDel="00853287">
              <w:rPr>
                <w:rPrChange w:id="104" w:author="Shireen Khan" w:date="2024-08-09T09:08:00Z">
                  <w:rPr>
                    <w:rStyle w:val="Hyperlink"/>
                    <w:noProof/>
                  </w:rPr>
                </w:rPrChange>
              </w:rPr>
              <w:delText>3.7.6 Order and Results</w:delText>
            </w:r>
            <w:r w:rsidDel="00853287">
              <w:rPr>
                <w:noProof/>
                <w:webHidden/>
              </w:rPr>
              <w:tab/>
              <w:delText>12</w:delText>
            </w:r>
          </w:del>
        </w:p>
        <w:p w14:paraId="5694AE95" w14:textId="43089AB3" w:rsidR="00EB6D9F" w:rsidDel="00853287" w:rsidRDefault="00EB6D9F">
          <w:pPr>
            <w:pStyle w:val="TOC3"/>
            <w:tabs>
              <w:tab w:val="right" w:leader="dot" w:pos="9350"/>
            </w:tabs>
            <w:rPr>
              <w:del w:id="105" w:author="Shireen Khan" w:date="2024-08-09T09:08:00Z"/>
              <w:rFonts w:cstheme="minorBidi"/>
              <w:noProof/>
            </w:rPr>
          </w:pPr>
          <w:del w:id="106" w:author="Shireen Khan" w:date="2024-08-09T09:08:00Z">
            <w:r w:rsidRPr="00853287" w:rsidDel="00853287">
              <w:rPr>
                <w:rPrChange w:id="107" w:author="Shireen Khan" w:date="2024-08-09T09:08:00Z">
                  <w:rPr>
                    <w:rStyle w:val="Hyperlink"/>
                    <w:noProof/>
                  </w:rPr>
                </w:rPrChange>
              </w:rPr>
              <w:delText>3.7.7 Message Archiving</w:delText>
            </w:r>
            <w:r w:rsidDel="00853287">
              <w:rPr>
                <w:noProof/>
                <w:webHidden/>
              </w:rPr>
              <w:tab/>
              <w:delText>15</w:delText>
            </w:r>
          </w:del>
        </w:p>
        <w:p w14:paraId="20FA5F66" w14:textId="212F77CF" w:rsidR="00EB6D9F" w:rsidDel="00853287" w:rsidRDefault="00EB6D9F">
          <w:pPr>
            <w:pStyle w:val="TOC1"/>
            <w:tabs>
              <w:tab w:val="right" w:leader="dot" w:pos="9350"/>
            </w:tabs>
            <w:rPr>
              <w:del w:id="108" w:author="Shireen Khan" w:date="2024-08-09T09:08:00Z"/>
              <w:rFonts w:eastAsiaTheme="minorEastAsia"/>
              <w:noProof/>
            </w:rPr>
          </w:pPr>
          <w:del w:id="109" w:author="Shireen Khan" w:date="2024-08-09T09:08:00Z">
            <w:r w:rsidRPr="00853287" w:rsidDel="00853287">
              <w:rPr>
                <w:rPrChange w:id="110" w:author="Shireen Khan" w:date="2024-08-09T09:08:00Z">
                  <w:rPr>
                    <w:rStyle w:val="Hyperlink"/>
                    <w:noProof/>
                  </w:rPr>
                </w:rPrChange>
              </w:rPr>
              <w:delText>4 User Interface</w:delText>
            </w:r>
            <w:r w:rsidDel="00853287">
              <w:rPr>
                <w:noProof/>
                <w:webHidden/>
              </w:rPr>
              <w:tab/>
              <w:delText>15</w:delText>
            </w:r>
          </w:del>
        </w:p>
        <w:p w14:paraId="402A9AA8" w14:textId="1B433DC6" w:rsidR="00EB6D9F" w:rsidDel="00853287" w:rsidRDefault="00EB6D9F">
          <w:pPr>
            <w:pStyle w:val="TOC1"/>
            <w:tabs>
              <w:tab w:val="right" w:leader="dot" w:pos="9350"/>
            </w:tabs>
            <w:rPr>
              <w:del w:id="111" w:author="Shireen Khan" w:date="2024-08-09T09:08:00Z"/>
              <w:rFonts w:eastAsiaTheme="minorEastAsia"/>
              <w:noProof/>
            </w:rPr>
          </w:pPr>
          <w:del w:id="112" w:author="Shireen Khan" w:date="2024-08-09T09:08:00Z">
            <w:r w:rsidRPr="00853287" w:rsidDel="00853287">
              <w:rPr>
                <w:rPrChange w:id="113" w:author="Shireen Khan" w:date="2024-08-09T09:08:00Z">
                  <w:rPr>
                    <w:rStyle w:val="Hyperlink"/>
                    <w:noProof/>
                  </w:rPr>
                </w:rPrChange>
              </w:rPr>
              <w:delText>5 Approval and Sign-Off</w:delText>
            </w:r>
            <w:r w:rsidDel="00853287">
              <w:rPr>
                <w:noProof/>
                <w:webHidden/>
              </w:rPr>
              <w:tab/>
              <w:delText>15</w:delText>
            </w:r>
          </w:del>
        </w:p>
        <w:p w14:paraId="3D7BE743" w14:textId="77777777" w:rsidR="00E447F0" w:rsidRDefault="00E447F0">
          <w:r>
            <w:rPr>
              <w:b/>
              <w:bCs/>
              <w:noProof/>
            </w:rPr>
            <w:fldChar w:fldCharType="end"/>
          </w:r>
        </w:p>
      </w:sdtContent>
    </w:sdt>
    <w:p w14:paraId="5563D313" w14:textId="77777777" w:rsidR="00A2480C" w:rsidRDefault="00A2480C" w:rsidP="00ED3757">
      <w:pPr>
        <w:pStyle w:val="Heading1"/>
      </w:pPr>
      <w:bookmarkStart w:id="114" w:name="_Toc175197865"/>
      <w:r>
        <w:t xml:space="preserve">1. </w:t>
      </w:r>
      <w:r w:rsidR="00F918BD">
        <w:t>Introduction</w:t>
      </w:r>
      <w:bookmarkEnd w:id="114"/>
    </w:p>
    <w:p w14:paraId="71C3DB08" w14:textId="13E443AB" w:rsidR="005A091B" w:rsidRPr="005A091B" w:rsidRDefault="005A091B" w:rsidP="005A091B">
      <w:pPr>
        <w:rPr>
          <w:ins w:id="115" w:author="Shireen Khan" w:date="2024-08-21T06:44:00Z"/>
        </w:rPr>
      </w:pPr>
      <w:ins w:id="116" w:author="Shireen Khan" w:date="2024-08-21T06:44:00Z">
        <w:r w:rsidRPr="005A091B">
          <w:t>The Interface Hub aims to simplify error monitoring and fixing while introducing auto-correction algorithms to reduce the number of errors made by end users, addressing issues that should have been handled by our integration team. This project is part of our initiative to eliminate errors by using an automated backup system to transmit outgoing lab results during laboratory interfacing system delays or failures, ensuring our patients receive prompt and error-free transmission of lab orders even when there is a transmission delivery failure at any end (whether at the laboratories or on our side).</w:t>
        </w:r>
      </w:ins>
    </w:p>
    <w:p w14:paraId="71A562A8" w14:textId="6F72A543" w:rsidR="00E447F0" w:rsidDel="005A091B" w:rsidRDefault="00A2480C" w:rsidP="00A2480C">
      <w:pPr>
        <w:rPr>
          <w:del w:id="117" w:author="Shireen Khan" w:date="2024-08-21T06:44:00Z"/>
        </w:rPr>
      </w:pPr>
      <w:del w:id="118" w:author="Shireen Khan" w:date="2024-08-21T06:44:00Z">
        <w:r w:rsidDel="005A091B">
          <w:delText>The Interface</w:delText>
        </w:r>
      </w:del>
      <w:ins w:id="119" w:author="Bilal Hahsmat" w:date="2024-08-07T19:05:00Z">
        <w:del w:id="120" w:author="Shireen Khan" w:date="2024-08-21T06:44:00Z">
          <w:r w:rsidR="00AC7BB2" w:rsidDel="005A091B">
            <w:delText xml:space="preserve"> </w:delText>
          </w:r>
        </w:del>
      </w:ins>
      <w:ins w:id="121" w:author="Bilal Hahsmat" w:date="2024-08-07T19:13:00Z">
        <w:del w:id="122" w:author="Shireen Khan" w:date="2024-08-21T06:44:00Z">
          <w:r w:rsidR="00AC7BB2" w:rsidDel="005A091B">
            <w:delText xml:space="preserve">Hub </w:delText>
          </w:r>
        </w:del>
      </w:ins>
      <w:del w:id="123" w:author="Shireen Khan" w:date="2024-08-21T06:44:00Z">
        <w:r w:rsidR="00AC7BB2" w:rsidDel="005A091B">
          <w:delText xml:space="preserve">s </w:delText>
        </w:r>
        <w:r w:rsidDel="005A091B">
          <w:delText xml:space="preserve">Dashboard project aims to </w:delText>
        </w:r>
      </w:del>
      <w:ins w:id="124" w:author="Bilal Hahsmat" w:date="2024-08-07T19:05:00Z">
        <w:del w:id="125" w:author="Shireen Khan" w:date="2024-08-21T06:44:00Z">
          <w:r w:rsidR="00AC7BB2" w:rsidDel="005A091B">
            <w:delText xml:space="preserve">simplify </w:delText>
          </w:r>
        </w:del>
      </w:ins>
      <w:del w:id="126" w:author="Shireen Khan" w:date="2024-08-21T06:44:00Z">
        <w:r w:rsidDel="005A091B">
          <w:delText xml:space="preserve">develop a comprehensive </w:delText>
        </w:r>
        <w:r w:rsidR="00F2611F" w:rsidDel="005A091B">
          <w:delText>dashboard</w:delText>
        </w:r>
        <w:r w:rsidDel="005A091B">
          <w:delText xml:space="preserve"> for </w:delText>
        </w:r>
      </w:del>
      <w:ins w:id="127" w:author="Bilal Hahsmat" w:date="2024-08-07T19:05:00Z">
        <w:del w:id="128" w:author="Shireen Khan" w:date="2024-08-21T06:44:00Z">
          <w:r w:rsidR="00AC7BB2" w:rsidDel="005A091B">
            <w:delText xml:space="preserve">error </w:delText>
          </w:r>
        </w:del>
      </w:ins>
      <w:del w:id="129" w:author="Shireen Khan" w:date="2024-08-21T06:44:00Z">
        <w:r w:rsidDel="005A091B">
          <w:delText>monitoring</w:delText>
        </w:r>
      </w:del>
      <w:ins w:id="130" w:author="Bilal Hahsmat" w:date="2024-08-07T19:05:00Z">
        <w:del w:id="131" w:author="Shireen Khan" w:date="2024-08-21T06:44:00Z">
          <w:r w:rsidR="00AC7BB2" w:rsidDel="005A091B">
            <w:delText xml:space="preserve"> and fixing </w:delText>
          </w:r>
        </w:del>
      </w:ins>
      <w:del w:id="132" w:author="Shireen Khan" w:date="2024-08-12T04:42:00Z">
        <w:r w:rsidDel="00BC0F1F">
          <w:delText xml:space="preserve"> </w:delText>
        </w:r>
      </w:del>
      <w:del w:id="133" w:author="Shireen Khan" w:date="2024-08-21T06:44:00Z">
        <w:r w:rsidDel="005A091B">
          <w:delText>and managing the transmission of various healthcare data messages within a healthcare organization's IT infrastructure</w:delText>
        </w:r>
      </w:del>
      <w:ins w:id="134" w:author="Bilal Hahsmat" w:date="2024-08-07T19:06:00Z">
        <w:del w:id="135" w:author="Shireen Khan" w:date="2024-08-12T04:42:00Z">
          <w:r w:rsidR="00AC7BB2" w:rsidDel="00BC0F1F">
            <w:delText xml:space="preserve"> </w:delText>
          </w:r>
        </w:del>
        <w:del w:id="136" w:author="Shireen Khan" w:date="2024-08-21T06:42:00Z">
          <w:r w:rsidR="00AC7BB2" w:rsidDel="00491E6B">
            <w:delText xml:space="preserve">very simplified </w:delText>
          </w:r>
        </w:del>
        <w:del w:id="137" w:author="Shireen Khan" w:date="2024-08-21T06:44:00Z">
          <w:r w:rsidR="00AC7BB2" w:rsidDel="005A091B">
            <w:delText>while introducing auto correction algos to reduce the amount of error end users are making to correct error that should have been addressed by our integration team</w:delText>
          </w:r>
        </w:del>
      </w:ins>
      <w:del w:id="138" w:author="Shireen Khan" w:date="2024-08-21T06:44:00Z">
        <w:r w:rsidDel="005A091B">
          <w:delText xml:space="preserve">. This project is part of </w:delText>
        </w:r>
      </w:del>
      <w:ins w:id="139" w:author="Bilal Hahsmat" w:date="2024-08-07T19:07:00Z">
        <w:del w:id="140" w:author="Shireen Khan" w:date="2024-08-21T06:44:00Z">
          <w:r w:rsidR="00AC7BB2" w:rsidDel="005A091B">
            <w:delText xml:space="preserve">our </w:delText>
          </w:r>
        </w:del>
      </w:ins>
      <w:del w:id="141" w:author="Shireen Khan" w:date="2024-08-21T06:44:00Z">
        <w:r w:rsidDel="005A091B">
          <w:delText xml:space="preserve">a broader initiative to </w:delText>
        </w:r>
      </w:del>
      <w:ins w:id="142" w:author="Bilal Hahsmat" w:date="2024-08-07T19:07:00Z">
        <w:del w:id="143" w:author="Shireen Khan" w:date="2024-08-21T06:44:00Z">
          <w:r w:rsidR="00AC7BB2" w:rsidDel="005A091B">
            <w:delText xml:space="preserve">eliminate errors, using an  automated </w:delText>
          </w:r>
        </w:del>
        <w:del w:id="144" w:author="Shireen Khan" w:date="2024-08-09T06:33:00Z">
          <w:r w:rsidR="00AC7BB2" w:rsidDel="00373A51">
            <w:delText>back up</w:delText>
          </w:r>
        </w:del>
        <w:del w:id="145" w:author="Shireen Khan" w:date="2024-08-21T06:44:00Z">
          <w:r w:rsidR="00AC7BB2" w:rsidDel="005A091B">
            <w:delText xml:space="preserve"> system to transmit outgoing lab results during laboratory interfacing system </w:delText>
          </w:r>
        </w:del>
      </w:ins>
      <w:ins w:id="146" w:author="Bilal Hahsmat" w:date="2024-08-07T19:08:00Z">
        <w:del w:id="147" w:author="Shireen Khan" w:date="2024-08-21T06:44:00Z">
          <w:r w:rsidR="00AC7BB2" w:rsidDel="005A091B">
            <w:delText xml:space="preserve">delay or failure to ensure our patients are getting prompt and error free transmission of lab orders even when there is a transmission delivery failure at any end (laboratories or at our </w:delText>
          </w:r>
        </w:del>
      </w:ins>
      <w:ins w:id="148" w:author="Bilal Hahsmat" w:date="2024-08-07T19:09:00Z">
        <w:del w:id="149" w:author="Shireen Khan" w:date="2024-08-21T06:44:00Z">
          <w:r w:rsidR="00AC7BB2" w:rsidDel="005A091B">
            <w:delText xml:space="preserve">end) </w:delText>
          </w:r>
        </w:del>
      </w:ins>
      <w:del w:id="150" w:author="Shireen Khan" w:date="2024-08-21T06:44:00Z">
        <w:r w:rsidDel="005A091B">
          <w:delText>enhance data interoperability and ensure seamless communication between different healthcare systems.</w:delText>
        </w:r>
      </w:del>
    </w:p>
    <w:p w14:paraId="70C6B04E" w14:textId="77777777" w:rsidR="00F2611F" w:rsidRDefault="00F2611F" w:rsidP="00ED3757">
      <w:pPr>
        <w:pStyle w:val="Heading1"/>
      </w:pPr>
      <w:bookmarkStart w:id="151" w:name="_Toc175197866"/>
      <w:r>
        <w:t>2. Project Goals</w:t>
      </w:r>
      <w:bookmarkEnd w:id="151"/>
    </w:p>
    <w:p w14:paraId="1166821F" w14:textId="4D8CFF20" w:rsidR="00F2611F" w:rsidRDefault="00F2611F" w:rsidP="00F2611F">
      <w:r w:rsidRPr="00F2611F">
        <w:rPr>
          <w:b/>
        </w:rPr>
        <w:t>Improve Data Interoperability:</w:t>
      </w:r>
      <w:r>
        <w:t xml:space="preserve"> Facilitate </w:t>
      </w:r>
      <w:ins w:id="152" w:author="Bilal Hahsmat" w:date="2024-08-07T19:09:00Z">
        <w:r w:rsidR="00AC7BB2">
          <w:t xml:space="preserve">error free </w:t>
        </w:r>
      </w:ins>
      <w:del w:id="153" w:author="Bilal Hahsmat" w:date="2024-08-07T19:09:00Z">
        <w:r w:rsidDel="00AC7BB2">
          <w:delText xml:space="preserve">seamless </w:delText>
        </w:r>
      </w:del>
      <w:r>
        <w:t>exchange of data between internal and external healthcare systems.</w:t>
      </w:r>
    </w:p>
    <w:p w14:paraId="249A9463" w14:textId="0C45C41E" w:rsidR="00F2611F" w:rsidRDefault="006315FC" w:rsidP="00F2611F">
      <w:r>
        <w:rPr>
          <w:b/>
        </w:rPr>
        <w:lastRenderedPageBreak/>
        <w:t>Self-Healing</w:t>
      </w:r>
      <w:r w:rsidR="00CF1272">
        <w:rPr>
          <w:b/>
        </w:rPr>
        <w:t xml:space="preserve"> </w:t>
      </w:r>
      <w:r w:rsidR="00F2611F" w:rsidRPr="00F2611F">
        <w:rPr>
          <w:b/>
        </w:rPr>
        <w:t xml:space="preserve">Error Management: </w:t>
      </w:r>
      <w:r w:rsidR="00F2611F">
        <w:t xml:space="preserve">Provide robust error detection, notification, and resolution mechanisms to ensure </w:t>
      </w:r>
      <w:ins w:id="154" w:author="Bilal Hahsmat" w:date="2024-08-07T19:09:00Z">
        <w:r w:rsidR="00AC7BB2">
          <w:t xml:space="preserve">error free delivery </w:t>
        </w:r>
      </w:ins>
      <w:del w:id="155" w:author="Bilal Hahsmat" w:date="2024-08-07T19:09:00Z">
        <w:r w:rsidR="00F2611F" w:rsidDel="00AC7BB2">
          <w:delText xml:space="preserve">data accuracy </w:delText>
        </w:r>
      </w:del>
      <w:r w:rsidR="00F2611F">
        <w:t xml:space="preserve">and </w:t>
      </w:r>
      <w:ins w:id="156" w:author="Bilal Hahsmat" w:date="2024-08-07T19:09:00Z">
        <w:r w:rsidR="00AC7BB2">
          <w:t>patient safety</w:t>
        </w:r>
      </w:ins>
      <w:del w:id="157" w:author="Bilal Hahsmat" w:date="2024-08-07T19:09:00Z">
        <w:r w:rsidR="00F2611F" w:rsidDel="00AC7BB2">
          <w:delText>reliability</w:delText>
        </w:r>
      </w:del>
      <w:r w:rsidR="00F2611F">
        <w:t>.</w:t>
      </w:r>
    </w:p>
    <w:p w14:paraId="593B6B7C" w14:textId="59AF28E8" w:rsidR="00F2611F" w:rsidRDefault="00F2611F" w:rsidP="00F2611F">
      <w:r w:rsidRPr="00F2611F">
        <w:rPr>
          <w:b/>
        </w:rPr>
        <w:t>Real-Time Monitoring:</w:t>
      </w:r>
      <w:r w:rsidR="00003ADF">
        <w:rPr>
          <w:b/>
        </w:rPr>
        <w:t xml:space="preserve"> </w:t>
      </w:r>
      <w:r>
        <w:t xml:space="preserve">Enable real-time tracking and management of inbound and outbound </w:t>
      </w:r>
      <w:del w:id="158" w:author="Bilal Hahsmat" w:date="2024-08-07T19:10:00Z">
        <w:r w:rsidDel="00AC7BB2">
          <w:delText xml:space="preserve">healthcare data </w:delText>
        </w:r>
      </w:del>
      <w:r>
        <w:t>messages.</w:t>
      </w:r>
    </w:p>
    <w:p w14:paraId="579765DD" w14:textId="4EC8951B" w:rsidR="00F2611F" w:rsidRDefault="00F2611F" w:rsidP="00F2611F">
      <w:r w:rsidRPr="00F2611F">
        <w:rPr>
          <w:b/>
        </w:rPr>
        <w:t>User-Friendly Interface:</w:t>
      </w:r>
      <w:r>
        <w:t xml:space="preserve"> </w:t>
      </w:r>
      <w:ins w:id="159" w:author="Bilal Hahsmat" w:date="2024-08-07T19:11:00Z">
        <w:r w:rsidR="00AC7BB2">
          <w:t xml:space="preserve">Provide </w:t>
        </w:r>
      </w:ins>
      <w:del w:id="160" w:author="Bilal Hahsmat" w:date="2024-08-07T19:10:00Z">
        <w:r w:rsidDel="00AC7BB2">
          <w:delText xml:space="preserve">Develop </w:delText>
        </w:r>
      </w:del>
      <w:del w:id="161" w:author="Bilal Hahsmat" w:date="2024-08-07T19:11:00Z">
        <w:r w:rsidDel="00AC7BB2">
          <w:delText>a</w:delText>
        </w:r>
      </w:del>
      <w:ins w:id="162" w:author="Bilal Hahsmat" w:date="2024-08-07T19:11:00Z">
        <w:r w:rsidR="00AC7BB2">
          <w:t>a</w:t>
        </w:r>
      </w:ins>
      <w:r>
        <w:t xml:space="preserve">n intuitive interface </w:t>
      </w:r>
      <w:ins w:id="163" w:author="Bilal Hahsmat" w:date="2024-08-07T19:10:00Z">
        <w:r w:rsidR="00AC7BB2">
          <w:t xml:space="preserve">to </w:t>
        </w:r>
      </w:ins>
      <w:del w:id="164" w:author="Bilal Hahsmat" w:date="2024-08-07T19:10:00Z">
        <w:r w:rsidDel="00AC7BB2">
          <w:delText xml:space="preserve">that </w:delText>
        </w:r>
      </w:del>
      <w:del w:id="165" w:author="Bilal Hahsmat" w:date="2024-08-07T19:11:00Z">
        <w:r w:rsidDel="00AC7BB2">
          <w:delText xml:space="preserve">allows </w:delText>
        </w:r>
      </w:del>
      <w:del w:id="166" w:author="Bilal Hahsmat" w:date="2024-08-07T19:10:00Z">
        <w:r w:rsidDel="00AC7BB2">
          <w:delText xml:space="preserve">users to </w:delText>
        </w:r>
      </w:del>
      <w:r>
        <w:t xml:space="preserve">easily </w:t>
      </w:r>
      <w:ins w:id="167" w:author="Bilal Hahsmat" w:date="2024-08-07T19:10:00Z">
        <w:r w:rsidR="00AC7BB2">
          <w:t xml:space="preserve">identify, </w:t>
        </w:r>
      </w:ins>
      <w:del w:id="168" w:author="Bilal Hahsmat" w:date="2024-08-07T19:10:00Z">
        <w:r w:rsidDel="00AC7BB2">
          <w:delText>monit</w:delText>
        </w:r>
      </w:del>
      <w:ins w:id="169" w:author="Bilal Hahsmat" w:date="2024-08-07T19:10:00Z">
        <w:r w:rsidR="00AC7BB2">
          <w:t>monitor and fix</w:t>
        </w:r>
      </w:ins>
      <w:del w:id="170" w:author="Bilal Hahsmat" w:date="2024-08-07T19:10:00Z">
        <w:r w:rsidDel="00AC7BB2">
          <w:delText xml:space="preserve">or, filter, </w:delText>
        </w:r>
      </w:del>
      <w:del w:id="171" w:author="Bilal Hahsmat" w:date="2024-08-07T19:11:00Z">
        <w:r w:rsidDel="00AC7BB2">
          <w:delText xml:space="preserve">and </w:delText>
        </w:r>
      </w:del>
      <w:del w:id="172" w:author="Bilal Hahsmat" w:date="2024-08-07T19:10:00Z">
        <w:r w:rsidDel="00AC7BB2">
          <w:delText>manag</w:delText>
        </w:r>
      </w:del>
      <w:del w:id="173" w:author="Bilal Hahsmat" w:date="2024-08-07T19:11:00Z">
        <w:r w:rsidDel="00AC7BB2">
          <w:delText>e</w:delText>
        </w:r>
      </w:del>
      <w:r>
        <w:t xml:space="preserve"> </w:t>
      </w:r>
      <w:del w:id="174" w:author="Bilal Hahsmat" w:date="2024-08-07T19:11:00Z">
        <w:r w:rsidDel="00AC7BB2">
          <w:delText xml:space="preserve">healthcare </w:delText>
        </w:r>
      </w:del>
      <w:r>
        <w:t>data transmission</w:t>
      </w:r>
      <w:ins w:id="175" w:author="Bilal Hahsmat" w:date="2024-08-07T19:12:00Z">
        <w:r w:rsidR="00AC7BB2">
          <w:t xml:space="preserve"> issues</w:t>
        </w:r>
      </w:ins>
      <w:del w:id="176" w:author="Bilal Hahsmat" w:date="2024-08-07T19:12:00Z">
        <w:r w:rsidDel="00AC7BB2">
          <w:delText>s</w:delText>
        </w:r>
      </w:del>
      <w:r>
        <w:t>.</w:t>
      </w:r>
    </w:p>
    <w:p w14:paraId="662BA5C0" w14:textId="77777777" w:rsidR="00492786" w:rsidRDefault="00492786" w:rsidP="00ED3757">
      <w:pPr>
        <w:pStyle w:val="Heading1"/>
      </w:pPr>
      <w:bookmarkStart w:id="177" w:name="_Toc175197867"/>
      <w:r>
        <w:t xml:space="preserve">3. </w:t>
      </w:r>
      <w:r w:rsidR="00852164">
        <w:t>Features</w:t>
      </w:r>
      <w:bookmarkEnd w:id="177"/>
    </w:p>
    <w:p w14:paraId="3382A81E" w14:textId="2FBB0E1E" w:rsidR="00492786" w:rsidRDefault="00852164" w:rsidP="00492786">
      <w:r>
        <w:t>The</w:t>
      </w:r>
      <w:r w:rsidR="00492786">
        <w:t xml:space="preserve"> Interface Hub </w:t>
      </w:r>
      <w:del w:id="178" w:author="Bilal Hahsmat" w:date="2024-08-07T19:12:00Z">
        <w:r w:rsidR="00492786" w:rsidDel="00AC7BB2">
          <w:delText xml:space="preserve">Dashboard </w:delText>
        </w:r>
      </w:del>
      <w:r w:rsidR="00492786">
        <w:t xml:space="preserve">project includes the following key components </w:t>
      </w:r>
      <w:ins w:id="179" w:author="Bilal Hahsmat" w:date="2024-08-07T19:12:00Z">
        <w:r w:rsidR="00AC7BB2">
          <w:t xml:space="preserve">/ </w:t>
        </w:r>
      </w:ins>
      <w:del w:id="180" w:author="Bilal Hahsmat" w:date="2024-08-07T19:12:00Z">
        <w:r w:rsidR="00492786" w:rsidDel="00AC7BB2">
          <w:delText xml:space="preserve">and </w:delText>
        </w:r>
      </w:del>
      <w:r w:rsidR="00492786">
        <w:t>functionalities:</w:t>
      </w:r>
    </w:p>
    <w:p w14:paraId="367859EB" w14:textId="77777777" w:rsidR="00492786" w:rsidRDefault="00492786" w:rsidP="00ED3757">
      <w:pPr>
        <w:pStyle w:val="Heading2"/>
      </w:pPr>
      <w:bookmarkStart w:id="181" w:name="_Toc175197868"/>
      <w:r w:rsidRPr="00ED3757">
        <w:t>3.1 Inbound and Outbound Message Management</w:t>
      </w:r>
      <w:bookmarkEnd w:id="181"/>
    </w:p>
    <w:p w14:paraId="421E701A" w14:textId="5E316696" w:rsidR="00ED3757" w:rsidRPr="00ED3757" w:rsidDel="0002740D" w:rsidRDefault="00ED3757" w:rsidP="00ED3757">
      <w:pPr>
        <w:rPr>
          <w:del w:id="182" w:author="Shireen Khan" w:date="2024-08-09T09:09:00Z"/>
        </w:rPr>
      </w:pPr>
    </w:p>
    <w:p w14:paraId="24BF6638" w14:textId="576439D1" w:rsidR="00492786" w:rsidRDefault="00492786" w:rsidP="00492786">
      <w:pPr>
        <w:rPr>
          <w:ins w:id="183" w:author="Bilal Hahsmat" w:date="2024-08-07T19:12:00Z"/>
        </w:rPr>
      </w:pPr>
      <w:r w:rsidRPr="00003ADF">
        <w:rPr>
          <w:b/>
        </w:rPr>
        <w:t>Inbound</w:t>
      </w:r>
      <w:del w:id="184" w:author="Bilal Hahsmat" w:date="2024-08-07T19:12:00Z">
        <w:r w:rsidRPr="00003ADF" w:rsidDel="00AC7BB2">
          <w:rPr>
            <w:b/>
          </w:rPr>
          <w:delText xml:space="preserve"> Messages</w:delText>
        </w:r>
      </w:del>
      <w:r w:rsidRPr="00003ADF">
        <w:rPr>
          <w:b/>
        </w:rPr>
        <w:t>:</w:t>
      </w:r>
      <w:r>
        <w:t xml:space="preserve"> Track and manage incoming messages from external systems.</w:t>
      </w:r>
    </w:p>
    <w:p w14:paraId="066E5788" w14:textId="5220A085" w:rsidR="00373A51" w:rsidDel="00373A51" w:rsidRDefault="00373A51" w:rsidP="00492786">
      <w:pPr>
        <w:rPr>
          <w:del w:id="185" w:author="Shireen Khan" w:date="2024-08-09T06:33:00Z"/>
        </w:rPr>
      </w:pPr>
    </w:p>
    <w:p w14:paraId="5DC144D7" w14:textId="1C9B81DB" w:rsidR="00492786" w:rsidRDefault="00492786" w:rsidP="00492786">
      <w:pPr>
        <w:rPr>
          <w:ins w:id="186" w:author="Bilal Hahsmat" w:date="2024-08-07T19:12:00Z"/>
        </w:rPr>
      </w:pPr>
      <w:r w:rsidRPr="00003ADF">
        <w:rPr>
          <w:b/>
        </w:rPr>
        <w:t>Outbound</w:t>
      </w:r>
      <w:del w:id="187" w:author="Bilal Hahsmat" w:date="2024-08-07T19:12:00Z">
        <w:r w:rsidRPr="00003ADF" w:rsidDel="00AC7BB2">
          <w:rPr>
            <w:b/>
          </w:rPr>
          <w:delText xml:space="preserve"> Messages</w:delText>
        </w:r>
      </w:del>
      <w:r w:rsidRPr="00003ADF">
        <w:rPr>
          <w:b/>
        </w:rPr>
        <w:t>:</w:t>
      </w:r>
      <w:r>
        <w:t xml:space="preserve"> Track and manage outgoing messages to external systems.</w:t>
      </w:r>
    </w:p>
    <w:p w14:paraId="36FF2516" w14:textId="77777777" w:rsidR="00AD4F61" w:rsidRDefault="00373A51" w:rsidP="00492786">
      <w:pPr>
        <w:rPr>
          <w:ins w:id="188" w:author="Shireen Khan" w:date="2024-08-09T08:52:00Z"/>
          <w:rStyle w:val="ui-provider"/>
        </w:rPr>
      </w:pPr>
      <w:ins w:id="189" w:author="Shireen Khan" w:date="2024-08-09T06:33:00Z">
        <w:r w:rsidRPr="00373A51">
          <w:rPr>
            <w:rStyle w:val="ui-provider"/>
            <w:b/>
            <w:rPrChange w:id="190" w:author="Shireen Khan" w:date="2024-08-09T06:33:00Z">
              <w:rPr>
                <w:rStyle w:val="ui-provider"/>
              </w:rPr>
            </w:rPrChange>
          </w:rPr>
          <w:t>External Systems:</w:t>
        </w:r>
        <w:r>
          <w:rPr>
            <w:rStyle w:val="ui-provider"/>
          </w:rPr>
          <w:t xml:space="preserve"> Here is the list of external systems without examples:</w:t>
        </w:r>
      </w:ins>
    </w:p>
    <w:p w14:paraId="4893B3BC" w14:textId="283980E7" w:rsidR="00373A51" w:rsidRDefault="00373A51" w:rsidP="00492786">
      <w:pPr>
        <w:rPr>
          <w:ins w:id="191" w:author="Shireen Khan" w:date="2024-08-09T08:24:00Z"/>
          <w:rStyle w:val="ui-provider"/>
        </w:rPr>
      </w:pPr>
      <w:ins w:id="192" w:author="Shireen Khan" w:date="2024-08-09T06:33:00Z">
        <w:r>
          <w:rPr>
            <w:rStyle w:val="ui-provider"/>
          </w:rPr>
          <w:t>•</w:t>
        </w:r>
        <w:r>
          <w:rPr>
            <w:rStyle w:val="ui-provider"/>
          </w:rPr>
          <w:t> </w:t>
        </w:r>
        <w:r>
          <w:rPr>
            <w:rStyle w:val="ui-provider"/>
          </w:rPr>
          <w:t> </w:t>
        </w:r>
        <w:r>
          <w:rPr>
            <w:rStyle w:val="ui-provider"/>
          </w:rPr>
          <w:t>Laboratory Information Systems (LIS) </w:t>
        </w:r>
        <w:r>
          <w:br/>
        </w:r>
        <w:r>
          <w:rPr>
            <w:rStyle w:val="ui-provider"/>
          </w:rPr>
          <w:t>•</w:t>
        </w:r>
        <w:r>
          <w:rPr>
            <w:rStyle w:val="ui-provider"/>
          </w:rPr>
          <w:t> </w:t>
        </w:r>
        <w:r>
          <w:rPr>
            <w:rStyle w:val="ui-provider"/>
          </w:rPr>
          <w:t> </w:t>
        </w:r>
        <w:r>
          <w:rPr>
            <w:rStyle w:val="ui-provider"/>
          </w:rPr>
          <w:t>Radiology Information Systems (RIS)</w:t>
        </w:r>
        <w:r>
          <w:br/>
        </w:r>
        <w:r>
          <w:rPr>
            <w:rStyle w:val="ui-provider"/>
          </w:rPr>
          <w:t>•</w:t>
        </w:r>
        <w:r>
          <w:rPr>
            <w:rStyle w:val="ui-provider"/>
          </w:rPr>
          <w:t> </w:t>
        </w:r>
        <w:r>
          <w:rPr>
            <w:rStyle w:val="ui-provider"/>
          </w:rPr>
          <w:t> </w:t>
        </w:r>
        <w:r>
          <w:rPr>
            <w:rStyle w:val="ui-provider"/>
          </w:rPr>
          <w:t>Immunization Information Systems (IIS)</w:t>
        </w:r>
        <w:r>
          <w:br/>
        </w:r>
        <w:r>
          <w:rPr>
            <w:rStyle w:val="ui-provider"/>
          </w:rPr>
          <w:t>•</w:t>
        </w:r>
        <w:r>
          <w:rPr>
            <w:rStyle w:val="ui-provider"/>
          </w:rPr>
          <w:t> </w:t>
        </w:r>
        <w:r>
          <w:rPr>
            <w:rStyle w:val="ui-provider"/>
          </w:rPr>
          <w:t> </w:t>
        </w:r>
        <w:r>
          <w:rPr>
            <w:rStyle w:val="ui-provider"/>
          </w:rPr>
          <w:t>Health Information Exchanges (HIE)</w:t>
        </w:r>
        <w:r>
          <w:br/>
        </w:r>
        <w:r>
          <w:rPr>
            <w:rStyle w:val="ui-provider"/>
          </w:rPr>
          <w:t>•</w:t>
        </w:r>
        <w:r>
          <w:rPr>
            <w:rStyle w:val="ui-provider"/>
          </w:rPr>
          <w:t> </w:t>
        </w:r>
        <w:r>
          <w:rPr>
            <w:rStyle w:val="ui-provider"/>
          </w:rPr>
          <w:t> </w:t>
        </w:r>
        <w:r>
          <w:rPr>
            <w:rStyle w:val="ui-provider"/>
          </w:rPr>
          <w:t>Billing and Financial Systems</w:t>
        </w:r>
        <w:r>
          <w:br/>
        </w:r>
        <w:r>
          <w:rPr>
            <w:rStyle w:val="ui-provider"/>
          </w:rPr>
          <w:t>•</w:t>
        </w:r>
        <w:r>
          <w:rPr>
            <w:rStyle w:val="ui-provider"/>
          </w:rPr>
          <w:t> </w:t>
        </w:r>
        <w:r>
          <w:rPr>
            <w:rStyle w:val="ui-provider"/>
          </w:rPr>
          <w:t> </w:t>
        </w:r>
        <w:r>
          <w:rPr>
            <w:rStyle w:val="ui-provider"/>
          </w:rPr>
          <w:t>Appointment Scheduling Systems</w:t>
        </w:r>
      </w:ins>
    </w:p>
    <w:p w14:paraId="27C11984" w14:textId="66F84E6F" w:rsidR="009325A1" w:rsidRDefault="009325A1" w:rsidP="00492786">
      <w:pPr>
        <w:rPr>
          <w:ins w:id="193" w:author="Shireen Khan" w:date="2024-08-09T08:25:00Z"/>
        </w:rPr>
      </w:pPr>
      <w:ins w:id="194" w:author="Shireen Khan" w:date="2024-08-09T08:24:00Z">
        <w:r>
          <w:t>Here is the list of Active partners</w:t>
        </w:r>
      </w:ins>
      <w:ins w:id="195" w:author="Shireen Khan" w:date="2024-08-09T08:25:00Z">
        <w:r>
          <w:t xml:space="preserve"> </w:t>
        </w:r>
      </w:ins>
      <w:r w:rsidR="0065714F">
        <w:t xml:space="preserve"> </w:t>
      </w:r>
    </w:p>
    <w:bookmarkStart w:id="196" w:name="_MON_1788317345"/>
    <w:bookmarkEnd w:id="196"/>
    <w:p w14:paraId="0B59CE53" w14:textId="6C507DD5" w:rsidR="009325A1" w:rsidRDefault="0065714F" w:rsidP="00492786">
      <w:pPr>
        <w:rPr>
          <w:ins w:id="197" w:author="Shireen Khan" w:date="2024-08-13T05:09:00Z"/>
        </w:rPr>
      </w:pPr>
      <w:ins w:id="198" w:author="Shireen Khan" w:date="2024-08-09T08:52:00Z">
        <w:r>
          <w:object w:dxaOrig="1287" w:dyaOrig="832" w14:anchorId="21B043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64.3pt;height:41.65pt" o:ole="">
              <v:imagedata r:id="rId9" o:title=""/>
            </v:shape>
            <o:OLEObject Type="Embed" ProgID="Excel.Sheet.12" ShapeID="_x0000_i1032" DrawAspect="Icon" ObjectID="_1788845199" r:id="rId10"/>
          </w:object>
        </w:r>
      </w:ins>
    </w:p>
    <w:p w14:paraId="61B9BF35" w14:textId="17318C42" w:rsidR="001165DF" w:rsidRDefault="001165DF" w:rsidP="00492786">
      <w:pPr>
        <w:rPr>
          <w:ins w:id="199" w:author="Shireen Khan" w:date="2024-08-09T06:33:00Z"/>
        </w:rPr>
      </w:pPr>
      <w:commentRangeStart w:id="200"/>
      <w:ins w:id="201" w:author="Shireen Khan" w:date="2024-08-13T05:09:00Z">
        <w:r>
          <w:rPr>
            <w:noProof/>
          </w:rPr>
          <w:drawing>
            <wp:inline distT="0" distB="0" distL="0" distR="0" wp14:anchorId="62DE7AF1" wp14:editId="334E3DC4">
              <wp:extent cx="6237629" cy="2172614"/>
              <wp:effectExtent l="19050" t="19050" r="1079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7228"/>
                      <a:stretch/>
                    </pic:blipFill>
                    <pic:spPr bwMode="auto">
                      <a:xfrm>
                        <a:off x="0" y="0"/>
                        <a:ext cx="6273765" cy="218520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commentRangeEnd w:id="200"/>
        <w:r>
          <w:rPr>
            <w:rStyle w:val="CommentReference"/>
          </w:rPr>
          <w:commentReference w:id="200"/>
        </w:r>
      </w:ins>
    </w:p>
    <w:p w14:paraId="223B5D90" w14:textId="777CE40F" w:rsidR="00373A51" w:rsidDel="001165DF" w:rsidRDefault="00373A51">
      <w:pPr>
        <w:pStyle w:val="Heading2"/>
        <w:rPr>
          <w:del w:id="202" w:author="Shireen Khan" w:date="2024-08-13T05:10:00Z"/>
        </w:rPr>
        <w:pPrChange w:id="203" w:author="Shireen Khan" w:date="2024-08-19T06:07:00Z">
          <w:pPr/>
        </w:pPrChange>
      </w:pPr>
    </w:p>
    <w:p w14:paraId="5A7AC56B" w14:textId="72F923C4" w:rsidR="00DF30C8" w:rsidDel="00137E04" w:rsidRDefault="00DF30C8">
      <w:pPr>
        <w:pStyle w:val="Heading2"/>
        <w:rPr>
          <w:del w:id="204" w:author="Shireen Khan" w:date="2024-08-19T06:07:00Z"/>
        </w:rPr>
        <w:pPrChange w:id="205" w:author="Shireen Khan" w:date="2024-08-19T06:07:00Z">
          <w:pPr/>
        </w:pPrChange>
      </w:pPr>
      <w:del w:id="206" w:author="Bilal Hahsmat" w:date="2024-08-07T19:32:00Z">
        <w:r w:rsidDel="00616786">
          <w:rPr>
            <w:noProof/>
          </w:rPr>
          <w:drawing>
            <wp:inline distT="0" distB="0" distL="0" distR="0" wp14:anchorId="5E2714C8" wp14:editId="08DB1065">
              <wp:extent cx="5943600" cy="2844800"/>
              <wp:effectExtent l="19050" t="19050" r="1905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44800"/>
                      </a:xfrm>
                      <a:prstGeom prst="rect">
                        <a:avLst/>
                      </a:prstGeom>
                      <a:ln>
                        <a:solidFill>
                          <a:schemeClr val="accent1"/>
                        </a:solidFill>
                      </a:ln>
                    </pic:spPr>
                  </pic:pic>
                </a:graphicData>
              </a:graphic>
            </wp:inline>
          </w:drawing>
        </w:r>
      </w:del>
      <w:ins w:id="207" w:author="Bilal Hahsmat" w:date="2024-08-07T19:32:00Z">
        <w:del w:id="208" w:author="Shireen Khan" w:date="2024-08-13T05:09:00Z">
          <w:r w:rsidR="00616786" w:rsidRPr="00137E04" w:rsidDel="001165DF">
            <w:rPr>
              <w:noProof/>
              <w:rPrChange w:id="209" w:author="Shireen Khan" w:date="2024-08-19T06:07:00Z">
                <w:rPr>
                  <w:noProof/>
                  <w:sz w:val="28"/>
                  <w:szCs w:val="28"/>
                </w:rPr>
              </w:rPrChange>
            </w:rPr>
            <w:drawing>
              <wp:inline distT="0" distB="0" distL="0" distR="0" wp14:anchorId="06BAAFF5" wp14:editId="2CB9F095">
                <wp:extent cx="5943600" cy="3681095"/>
                <wp:effectExtent l="0" t="0" r="0" b="0"/>
                <wp:docPr id="25102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5943600" cy="3681095"/>
                        </a:xfrm>
                        <a:prstGeom prst="rect">
                          <a:avLst/>
                        </a:prstGeom>
                        <a:noFill/>
                        <a:ln>
                          <a:noFill/>
                        </a:ln>
                      </pic:spPr>
                    </pic:pic>
                  </a:graphicData>
                </a:graphic>
              </wp:inline>
            </w:drawing>
          </w:r>
        </w:del>
      </w:ins>
    </w:p>
    <w:p w14:paraId="32F4877E" w14:textId="32E652BB" w:rsidR="00492786" w:rsidRDefault="00492786">
      <w:pPr>
        <w:pStyle w:val="Heading2"/>
      </w:pPr>
      <w:bookmarkStart w:id="210" w:name="_Toc175197869"/>
      <w:r w:rsidRPr="004E0BFB">
        <w:t xml:space="preserve">3.2 </w:t>
      </w:r>
      <w:del w:id="211" w:author="Bilal Hahsmat" w:date="2024-08-07T19:12:00Z">
        <w:r w:rsidRPr="004E0BFB" w:rsidDel="00AC7BB2">
          <w:delText xml:space="preserve">Message </w:delText>
        </w:r>
      </w:del>
      <w:r w:rsidRPr="004E0BFB">
        <w:t>Categories</w:t>
      </w:r>
      <w:bookmarkEnd w:id="210"/>
    </w:p>
    <w:p w14:paraId="69FEBCA5" w14:textId="40F7B5F8" w:rsidR="00A44762" w:rsidRPr="00A44762" w:rsidRDefault="00A44762" w:rsidP="00FB4DBA">
      <w:pPr>
        <w:pStyle w:val="ListParagraph"/>
        <w:numPr>
          <w:ilvl w:val="0"/>
          <w:numId w:val="1"/>
        </w:numPr>
      </w:pPr>
      <w:r w:rsidRPr="00A44762">
        <w:t xml:space="preserve">System </w:t>
      </w:r>
      <w:ins w:id="212" w:author="Bilal Hahsmat" w:date="2024-08-07T19:13:00Z">
        <w:r w:rsidR="00AC7BB2">
          <w:t xml:space="preserve">will </w:t>
        </w:r>
      </w:ins>
      <w:del w:id="213" w:author="Bilal Hahsmat" w:date="2024-08-07T19:13:00Z">
        <w:r w:rsidRPr="00A44762" w:rsidDel="00AC7BB2">
          <w:delText xml:space="preserve">shall </w:delText>
        </w:r>
      </w:del>
      <w:r w:rsidRPr="00A44762">
        <w:t xml:space="preserve">track </w:t>
      </w:r>
      <w:ins w:id="214" w:author="Bilal Hahsmat" w:date="2024-08-07T19:13:00Z">
        <w:r w:rsidR="00AC7BB2">
          <w:t xml:space="preserve">all </w:t>
        </w:r>
      </w:ins>
      <w:del w:id="215" w:author="Bilal Hahsmat" w:date="2024-08-07T19:13:00Z">
        <w:r w:rsidRPr="00A44762" w:rsidDel="00AC7BB2">
          <w:delText xml:space="preserve">the </w:delText>
        </w:r>
      </w:del>
      <w:r w:rsidRPr="00A44762">
        <w:t xml:space="preserve">messages of </w:t>
      </w:r>
      <w:r w:rsidR="005D3649">
        <w:t xml:space="preserve">the </w:t>
      </w:r>
      <w:r w:rsidRPr="00A44762">
        <w:t>following components</w:t>
      </w:r>
      <w:r>
        <w:t>:</w:t>
      </w:r>
    </w:p>
    <w:p w14:paraId="6C97F7E8" w14:textId="77777777" w:rsidR="00492786" w:rsidRDefault="00492786" w:rsidP="00FB4DBA">
      <w:pPr>
        <w:pStyle w:val="ListParagraph"/>
        <w:numPr>
          <w:ilvl w:val="1"/>
          <w:numId w:val="1"/>
        </w:numPr>
      </w:pPr>
      <w:r>
        <w:t>Laboratory</w:t>
      </w:r>
    </w:p>
    <w:p w14:paraId="1D0E63B0" w14:textId="77777777" w:rsidR="00492786" w:rsidRDefault="00492786" w:rsidP="00FB4DBA">
      <w:pPr>
        <w:pStyle w:val="ListParagraph"/>
        <w:numPr>
          <w:ilvl w:val="1"/>
          <w:numId w:val="1"/>
        </w:numPr>
      </w:pPr>
      <w:r>
        <w:t>Radiology</w:t>
      </w:r>
    </w:p>
    <w:p w14:paraId="4C1319B3" w14:textId="77777777" w:rsidR="00492786" w:rsidRDefault="00492786" w:rsidP="00FB4DBA">
      <w:pPr>
        <w:pStyle w:val="ListParagraph"/>
        <w:numPr>
          <w:ilvl w:val="1"/>
          <w:numId w:val="1"/>
        </w:numPr>
      </w:pPr>
      <w:r>
        <w:lastRenderedPageBreak/>
        <w:t>Immunization</w:t>
      </w:r>
    </w:p>
    <w:p w14:paraId="13CDBBCD" w14:textId="77777777" w:rsidR="00492786" w:rsidRDefault="00492786" w:rsidP="00FB4DBA">
      <w:pPr>
        <w:pStyle w:val="ListParagraph"/>
        <w:numPr>
          <w:ilvl w:val="1"/>
          <w:numId w:val="1"/>
        </w:numPr>
      </w:pPr>
      <w:r>
        <w:t>Demographics</w:t>
      </w:r>
    </w:p>
    <w:p w14:paraId="56AA5DCB" w14:textId="77777777" w:rsidR="00492786" w:rsidRDefault="00492786" w:rsidP="00FB4DBA">
      <w:pPr>
        <w:pStyle w:val="ListParagraph"/>
        <w:numPr>
          <w:ilvl w:val="1"/>
          <w:numId w:val="1"/>
        </w:numPr>
      </w:pPr>
      <w:r>
        <w:t>Appointments</w:t>
      </w:r>
    </w:p>
    <w:p w14:paraId="60DD2908" w14:textId="77777777" w:rsidR="00492786" w:rsidRDefault="00492786" w:rsidP="00FB4DBA">
      <w:pPr>
        <w:pStyle w:val="ListParagraph"/>
        <w:numPr>
          <w:ilvl w:val="1"/>
          <w:numId w:val="1"/>
        </w:numPr>
      </w:pPr>
      <w:r>
        <w:t>Superbill</w:t>
      </w:r>
    </w:p>
    <w:p w14:paraId="1F7C1484" w14:textId="77777777" w:rsidR="00492786" w:rsidRDefault="00492786" w:rsidP="00FB4DBA">
      <w:pPr>
        <w:pStyle w:val="ListParagraph"/>
        <w:numPr>
          <w:ilvl w:val="1"/>
          <w:numId w:val="1"/>
        </w:numPr>
      </w:pPr>
      <w:r>
        <w:t>Clinical Notes</w:t>
      </w:r>
    </w:p>
    <w:p w14:paraId="762BC20C" w14:textId="77777777" w:rsidR="00492786" w:rsidRDefault="00492786" w:rsidP="00FB4DBA">
      <w:pPr>
        <w:pStyle w:val="ListParagraph"/>
        <w:numPr>
          <w:ilvl w:val="1"/>
          <w:numId w:val="1"/>
        </w:numPr>
      </w:pPr>
      <w:r>
        <w:t>Documents</w:t>
      </w:r>
    </w:p>
    <w:p w14:paraId="07C04C1C" w14:textId="7C7B6FC4" w:rsidR="00A44762" w:rsidDel="00373A51" w:rsidRDefault="000C2AA2" w:rsidP="00A44762">
      <w:pPr>
        <w:rPr>
          <w:del w:id="216" w:author="Shireen Khan" w:date="2024-08-09T06:35:00Z"/>
        </w:rPr>
      </w:pPr>
      <w:r>
        <w:t xml:space="preserve">Upon hovering on the ‘Settings’ icon the system shall display ‘Add Category’ in the tool tip. </w:t>
      </w:r>
      <w:del w:id="217" w:author="Shireen Khan" w:date="2024-08-09T06:35:00Z">
        <w:r w:rsidR="00A44762" w:rsidDel="00373A51">
          <w:rPr>
            <w:noProof/>
          </w:rPr>
          <w:drawing>
            <wp:inline distT="0" distB="0" distL="0" distR="0" wp14:anchorId="0B7467F6" wp14:editId="710CC028">
              <wp:extent cx="5943600" cy="2844800"/>
              <wp:effectExtent l="19050" t="19050" r="1905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4800"/>
                      </a:xfrm>
                      <a:prstGeom prst="rect">
                        <a:avLst/>
                      </a:prstGeom>
                      <a:ln>
                        <a:solidFill>
                          <a:schemeClr val="accent1"/>
                        </a:solidFill>
                      </a:ln>
                    </pic:spPr>
                  </pic:pic>
                </a:graphicData>
              </a:graphic>
            </wp:inline>
          </w:drawing>
        </w:r>
      </w:del>
    </w:p>
    <w:p w14:paraId="46735AF1" w14:textId="77777777" w:rsidR="00EE1D3D" w:rsidRDefault="00FB4DBA" w:rsidP="00375436">
      <w:pPr>
        <w:pStyle w:val="ListParagraph"/>
        <w:numPr>
          <w:ilvl w:val="0"/>
          <w:numId w:val="4"/>
        </w:numPr>
      </w:pPr>
      <w:r>
        <w:t>Clicking on the ‘</w:t>
      </w:r>
      <w:del w:id="218" w:author="Shireen Khan" w:date="2024-08-13T05:41:00Z">
        <w:r w:rsidDel="00EE1D3D">
          <w:delText>Add tab’</w:delText>
        </w:r>
      </w:del>
      <w:r w:rsidR="000C2AA2">
        <w:t>Add Category’</w:t>
      </w:r>
      <w:r>
        <w:t xml:space="preserve"> icon will open a dropdown. User will be able to add or remove the tab of the component.</w:t>
      </w:r>
      <w:ins w:id="219" w:author="Bilal Hahsmat" w:date="2024-08-07T19:14:00Z">
        <w:r w:rsidR="00AC7BB2">
          <w:t xml:space="preserve"> </w:t>
        </w:r>
      </w:ins>
      <w:ins w:id="220" w:author="Shireen Khan" w:date="2024-08-13T05:42:00Z">
        <w:r w:rsidR="00EE1D3D">
          <w:rPr>
            <w:noProof/>
          </w:rPr>
          <w:drawing>
            <wp:inline distT="0" distB="0" distL="0" distR="0" wp14:anchorId="5A519387" wp14:editId="3DB7F071">
              <wp:extent cx="6209123" cy="2223821"/>
              <wp:effectExtent l="19050" t="19050" r="2032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5171"/>
                      <a:stretch/>
                    </pic:blipFill>
                    <pic:spPr bwMode="auto">
                      <a:xfrm>
                        <a:off x="0" y="0"/>
                        <a:ext cx="6209123" cy="222382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1075AEC8" w14:textId="3AC95B4B" w:rsidR="00016450" w:rsidRDefault="00FB4DBA" w:rsidP="00D51A7C">
      <w:pPr>
        <w:pStyle w:val="ListParagraph"/>
        <w:numPr>
          <w:ilvl w:val="0"/>
          <w:numId w:val="4"/>
        </w:numPr>
      </w:pPr>
      <w:r>
        <w:t>System shall allow the user to drag and drop the tabs</w:t>
      </w:r>
      <w:ins w:id="221" w:author="Shireen Khan" w:date="2024-08-13T05:09:00Z">
        <w:r w:rsidR="001165DF">
          <w:t xml:space="preserve"> position within the dro</w:t>
        </w:r>
      </w:ins>
      <w:ins w:id="222" w:author="Shireen Khan" w:date="2024-08-13T05:41:00Z">
        <w:r w:rsidR="00942C9D">
          <w:t xml:space="preserve">p </w:t>
        </w:r>
      </w:ins>
      <w:ins w:id="223" w:author="Shireen Khan" w:date="2024-08-13T05:09:00Z">
        <w:r w:rsidR="001165DF">
          <w:t>down</w:t>
        </w:r>
      </w:ins>
      <w:r>
        <w:t>.</w:t>
      </w:r>
      <w:ins w:id="224" w:author="Shireen Khan" w:date="2024-08-12T03:30:00Z">
        <w:r w:rsidR="00CC0B34">
          <w:t xml:space="preserve"> </w:t>
        </w:r>
      </w:ins>
      <w:ins w:id="225" w:author="Shireen Khan" w:date="2024-08-13T09:51:00Z">
        <w:r w:rsidR="00016450">
          <w:t xml:space="preserve">System shall display minimum </w:t>
        </w:r>
        <w:r w:rsidR="00C632DC">
          <w:t>t</w:t>
        </w:r>
        <w:r w:rsidR="00016450">
          <w:t>wo tabs upfront.</w:t>
        </w:r>
      </w:ins>
    </w:p>
    <w:p w14:paraId="59C0142D" w14:textId="77777777" w:rsidR="003C1862" w:rsidRDefault="003C1862" w:rsidP="003C1862">
      <w:pPr>
        <w:pStyle w:val="ListParagraph"/>
      </w:pPr>
    </w:p>
    <w:p w14:paraId="7F14B54E" w14:textId="75676C2E" w:rsidR="00FB4DBA" w:rsidDel="00EE1D3D" w:rsidRDefault="00FB4DBA" w:rsidP="003C1862">
      <w:pPr>
        <w:pStyle w:val="ListParagraph"/>
        <w:rPr>
          <w:moveFrom w:id="226" w:author="Shireen Khan" w:date="2024-08-13T05:43:00Z"/>
        </w:rPr>
      </w:pPr>
      <w:moveFromRangeStart w:id="227" w:author="Shireen Khan" w:date="2024-08-13T05:43:00Z" w:name="move174420235"/>
      <w:moveFrom w:id="228" w:author="Shireen Khan" w:date="2024-08-13T05:43:00Z">
        <w:r w:rsidDel="00EE1D3D">
          <w:t>System shall display the messages count</w:t>
        </w:r>
        <w:r w:rsidR="00110F65" w:rsidDel="00EE1D3D">
          <w:t>er</w:t>
        </w:r>
        <w:r w:rsidDel="00EE1D3D">
          <w:t xml:space="preserve"> as per </w:t>
        </w:r>
        <w:r w:rsidR="00110F65" w:rsidDel="00EE1D3D">
          <w:t xml:space="preserve">message direction and </w:t>
        </w:r>
        <w:r w:rsidDel="00EE1D3D">
          <w:t>status</w:t>
        </w:r>
        <w:r w:rsidR="00110F65" w:rsidDel="00EE1D3D">
          <w:t xml:space="preserve"> selected</w:t>
        </w:r>
        <w:r w:rsidDel="00EE1D3D">
          <w:t xml:space="preserve"> </w:t>
        </w:r>
        <w:r w:rsidR="00110F65" w:rsidDel="00EE1D3D">
          <w:t xml:space="preserve">placed </w:t>
        </w:r>
        <w:r w:rsidDel="00EE1D3D">
          <w:t>beside each component.</w:t>
        </w:r>
      </w:moveFrom>
    </w:p>
    <w:moveFromRangeEnd w:id="227"/>
    <w:p w14:paraId="587C6BC5" w14:textId="058F7DDE" w:rsidR="00FB4DBA" w:rsidRDefault="00FB4DBA" w:rsidP="003C1862">
      <w:pPr>
        <w:pStyle w:val="ListParagraph"/>
        <w:jc w:val="both"/>
      </w:pPr>
      <w:del w:id="229" w:author="Shireen Khan" w:date="2024-08-13T05:43:00Z">
        <w:r w:rsidDel="00EE1D3D">
          <w:rPr>
            <w:noProof/>
          </w:rPr>
          <w:drawing>
            <wp:inline distT="0" distB="0" distL="0" distR="0" wp14:anchorId="2062CF1B" wp14:editId="21E71508">
              <wp:extent cx="5943600" cy="284480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44800"/>
                      </a:xfrm>
                      <a:prstGeom prst="rect">
                        <a:avLst/>
                      </a:prstGeom>
                      <a:ln>
                        <a:solidFill>
                          <a:schemeClr val="accent1"/>
                        </a:solidFill>
                      </a:ln>
                    </pic:spPr>
                  </pic:pic>
                </a:graphicData>
              </a:graphic>
            </wp:inline>
          </w:drawing>
        </w:r>
      </w:del>
      <w:ins w:id="230" w:author="Shireen Khan" w:date="2024-08-13T05:43:00Z">
        <w:r w:rsidR="00EE1D3D" w:rsidRPr="003C1862">
          <w:rPr>
            <w:noProof/>
          </w:rPr>
          <w:drawing>
            <wp:inline distT="0" distB="0" distL="0" distR="0" wp14:anchorId="27ED3B7A" wp14:editId="55A6AA4B">
              <wp:extent cx="6046470" cy="2173007"/>
              <wp:effectExtent l="19050" t="19050" r="11430"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4915"/>
                      <a:stretch/>
                    </pic:blipFill>
                    <pic:spPr bwMode="auto">
                      <a:xfrm>
                        <a:off x="0" y="0"/>
                        <a:ext cx="6072982" cy="21825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5BDA8D91" w14:textId="77777777" w:rsidR="00EE1D3D" w:rsidRDefault="00EE1D3D" w:rsidP="00EE1D3D">
      <w:pPr>
        <w:pStyle w:val="ListParagraph"/>
        <w:numPr>
          <w:ilvl w:val="0"/>
          <w:numId w:val="4"/>
        </w:numPr>
        <w:rPr>
          <w:moveTo w:id="231" w:author="Shireen Khan" w:date="2024-08-13T05:43:00Z"/>
        </w:rPr>
      </w:pPr>
      <w:moveToRangeStart w:id="232" w:author="Shireen Khan" w:date="2024-08-13T05:43:00Z" w:name="move174420235"/>
      <w:moveTo w:id="233" w:author="Shireen Khan" w:date="2024-08-13T05:43:00Z">
        <w:r>
          <w:t>System shall display the messages counter as per message direction and status selected placed beside each component.</w:t>
        </w:r>
      </w:moveTo>
    </w:p>
    <w:moveToRangeEnd w:id="232"/>
    <w:p w14:paraId="6CDC55F5" w14:textId="6A75CD5D" w:rsidR="00EE1D3D" w:rsidRPr="00AF34CB" w:rsidDel="00EE1D3D" w:rsidRDefault="00EE1D3D" w:rsidP="00A44762">
      <w:pPr>
        <w:rPr>
          <w:ins w:id="234" w:author="Bilal Hahsmat" w:date="2024-08-07T19:31:00Z"/>
          <w:del w:id="235" w:author="Shireen Khan" w:date="2024-08-13T05:43:00Z"/>
        </w:rPr>
      </w:pPr>
    </w:p>
    <w:p w14:paraId="4AF799BF" w14:textId="15DF794C" w:rsidR="00616786" w:rsidDel="00373A51" w:rsidRDefault="00616786" w:rsidP="00A44762">
      <w:pPr>
        <w:rPr>
          <w:ins w:id="236" w:author="Bilal Hahsmat" w:date="2024-08-07T19:31:00Z"/>
          <w:del w:id="237" w:author="Shireen Khan" w:date="2024-08-09T06:35:00Z"/>
        </w:rPr>
      </w:pPr>
    </w:p>
    <w:p w14:paraId="13CCAF79" w14:textId="393D0784" w:rsidR="00616786" w:rsidDel="00373A51" w:rsidRDefault="00616786" w:rsidP="00A44762">
      <w:pPr>
        <w:rPr>
          <w:del w:id="238" w:author="Shireen Khan" w:date="2024-08-09T06:35:00Z"/>
        </w:rPr>
      </w:pPr>
    </w:p>
    <w:p w14:paraId="383F36EA" w14:textId="77777777" w:rsidR="003B0064" w:rsidRDefault="007D6F62" w:rsidP="00ED3757">
      <w:pPr>
        <w:pStyle w:val="Heading2"/>
      </w:pPr>
      <w:bookmarkStart w:id="239" w:name="_Toc175197870"/>
      <w:r>
        <w:t xml:space="preserve">3.3 </w:t>
      </w:r>
      <w:r w:rsidR="000F1EBC" w:rsidRPr="000F1EBC">
        <w:t>F</w:t>
      </w:r>
      <w:r w:rsidR="000F1EBC">
        <w:t>ilter</w:t>
      </w:r>
      <w:r w:rsidR="00F21DA8">
        <w:t xml:space="preserve"> and Search</w:t>
      </w:r>
      <w:r w:rsidR="00AF0DC2">
        <w:t xml:space="preserve"> Messages</w:t>
      </w:r>
      <w:bookmarkEnd w:id="239"/>
    </w:p>
    <w:p w14:paraId="6C2A7A62" w14:textId="7F93C9AA" w:rsidR="00ED3757" w:rsidRPr="00ED3757" w:rsidDel="006F5ED3" w:rsidRDefault="00ED3757" w:rsidP="00ED3757">
      <w:pPr>
        <w:rPr>
          <w:del w:id="240" w:author="Shireen Khan" w:date="2024-08-09T09:08:00Z"/>
        </w:rPr>
      </w:pPr>
    </w:p>
    <w:p w14:paraId="34A5F777" w14:textId="3D6D9BEF" w:rsidR="004B129C" w:rsidDel="00A96756" w:rsidRDefault="00F33090" w:rsidP="00496167">
      <w:pPr>
        <w:pStyle w:val="ListParagraph"/>
        <w:numPr>
          <w:ilvl w:val="0"/>
          <w:numId w:val="5"/>
        </w:numPr>
        <w:rPr>
          <w:del w:id="241" w:author="Shireen Khan" w:date="2024-08-13T07:02:00Z"/>
          <w:noProof/>
        </w:rPr>
      </w:pPr>
      <w:r w:rsidRPr="004E5E24">
        <w:rPr>
          <w:b/>
        </w:rPr>
        <w:t>Filter</w:t>
      </w:r>
      <w:r w:rsidR="00C835D2" w:rsidRPr="00B326D0">
        <w:rPr>
          <w:b/>
        </w:rPr>
        <w:t xml:space="preserve">: </w:t>
      </w:r>
      <w:r w:rsidR="004B129C">
        <w:t xml:space="preserve">User </w:t>
      </w:r>
      <w:ins w:id="242" w:author="Bilal Hahsmat" w:date="2024-08-07T19:34:00Z">
        <w:r w:rsidR="00616786">
          <w:t xml:space="preserve">are </w:t>
        </w:r>
      </w:ins>
      <w:del w:id="243" w:author="Bilal Hahsmat" w:date="2024-08-07T19:34:00Z">
        <w:r w:rsidR="004B129C" w:rsidDel="00616786">
          <w:delText xml:space="preserve">will be </w:delText>
        </w:r>
      </w:del>
      <w:r w:rsidR="004B129C">
        <w:t xml:space="preserve">able to search </w:t>
      </w:r>
      <w:ins w:id="244" w:author="Bilal Hahsmat" w:date="2024-08-07T19:34:00Z">
        <w:r w:rsidR="00616786">
          <w:t xml:space="preserve">/ </w:t>
        </w:r>
      </w:ins>
      <w:del w:id="245" w:author="Bilal Hahsmat" w:date="2024-08-07T19:34:00Z">
        <w:r w:rsidR="004B129C" w:rsidDel="00616786">
          <w:delText xml:space="preserve">and </w:delText>
        </w:r>
      </w:del>
      <w:r w:rsidR="004B129C">
        <w:t>filter the messages</w:t>
      </w:r>
      <w:ins w:id="246" w:author="Bilal Hahsmat" w:date="2024-08-07T19:34:00Z">
        <w:r w:rsidR="00616786">
          <w:t xml:space="preserve"> via </w:t>
        </w:r>
      </w:ins>
      <w:del w:id="247" w:author="Bilal Hahsmat" w:date="2024-08-07T19:34:00Z">
        <w:r w:rsidR="004B129C" w:rsidDel="00616786">
          <w:delText xml:space="preserve">. For this the system shall display a </w:delText>
        </w:r>
      </w:del>
      <w:r w:rsidR="004B129C">
        <w:t>‘Filter’ icon</w:t>
      </w:r>
      <w:ins w:id="248" w:author="Bilal Hahsmat" w:date="2024-08-07T19:34:00Z">
        <w:r w:rsidR="00616786">
          <w:t xml:space="preserve"> and search </w:t>
        </w:r>
      </w:ins>
      <w:ins w:id="249" w:author="Bilal Hahsmat" w:date="2024-08-07T19:35:00Z">
        <w:r w:rsidR="00D64301">
          <w:t xml:space="preserve">box. </w:t>
        </w:r>
        <w:del w:id="250" w:author="Shireen Khan" w:date="2024-08-13T07:02:00Z">
          <w:r w:rsidR="00D64301" w:rsidRPr="00C17473" w:rsidDel="00A96756">
            <w:rPr>
              <w:color w:val="FF0000"/>
              <w:highlight w:val="yellow"/>
              <w:rPrChange w:id="251" w:author="Shireen Khan" w:date="2024-08-09T06:36:00Z">
                <w:rPr/>
              </w:rPrChange>
            </w:rPr>
            <w:delText>(</w:delText>
          </w:r>
        </w:del>
        <w:del w:id="252" w:author="Shireen Khan" w:date="2024-08-09T08:54:00Z">
          <w:r w:rsidR="00D64301" w:rsidRPr="00C17473" w:rsidDel="00AD4F61">
            <w:rPr>
              <w:color w:val="FF0000"/>
              <w:highlight w:val="yellow"/>
              <w:rPrChange w:id="253" w:author="Shireen Khan" w:date="2024-08-09T06:36:00Z">
                <w:rPr/>
              </w:rPrChange>
            </w:rPr>
            <w:delText>a</w:delText>
          </w:r>
        </w:del>
        <w:del w:id="254" w:author="Shireen Khan" w:date="2024-08-13T07:02:00Z">
          <w:r w:rsidR="00D64301" w:rsidRPr="00C17473" w:rsidDel="00A96756">
            <w:rPr>
              <w:color w:val="FF0000"/>
              <w:highlight w:val="yellow"/>
              <w:rPrChange w:id="255" w:author="Shireen Khan" w:date="2024-08-09T06:36:00Z">
                <w:rPr/>
              </w:rPrChange>
            </w:rPr>
            <w:delText>hmed make sure to design just like google with people above to move up and down with the keyboard</w:delText>
          </w:r>
        </w:del>
        <w:del w:id="256" w:author="Shireen Khan" w:date="2024-08-09T06:36:00Z">
          <w:r w:rsidR="00D64301" w:rsidRPr="00C17473" w:rsidDel="00C17473">
            <w:rPr>
              <w:color w:val="FF0000"/>
              <w:highlight w:val="yellow"/>
              <w:rPrChange w:id="257" w:author="Shireen Khan" w:date="2024-08-09T06:36:00Z">
                <w:rPr/>
              </w:rPrChange>
            </w:rPr>
            <w:delText>.</w:delText>
          </w:r>
        </w:del>
        <w:del w:id="258" w:author="Shireen Khan" w:date="2024-08-13T07:02:00Z">
          <w:r w:rsidR="00D64301" w:rsidRPr="00C17473" w:rsidDel="00A96756">
            <w:rPr>
              <w:color w:val="FF0000"/>
              <w:rPrChange w:id="259" w:author="Shireen Khan" w:date="2024-08-09T06:36:00Z">
                <w:rPr/>
              </w:rPrChange>
            </w:rPr>
            <w:delText xml:space="preserve"> </w:delText>
          </w:r>
        </w:del>
      </w:ins>
      <w:del w:id="260" w:author="Shireen Khan" w:date="2024-08-13T07:02:00Z">
        <w:r w:rsidR="004B129C" w:rsidRPr="00C17473" w:rsidDel="00A96756">
          <w:rPr>
            <w:noProof/>
            <w:rPrChange w:id="261" w:author="Shireen Khan" w:date="2024-08-09T06:36:00Z">
              <w:rPr/>
            </w:rPrChange>
          </w:rPr>
          <w:delText>.</w:delText>
        </w:r>
      </w:del>
    </w:p>
    <w:p w14:paraId="3103E3B6" w14:textId="77777777" w:rsidR="00A96756" w:rsidRPr="00C17473" w:rsidRDefault="00A96756" w:rsidP="00496167">
      <w:pPr>
        <w:pStyle w:val="ListParagraph"/>
        <w:numPr>
          <w:ilvl w:val="0"/>
          <w:numId w:val="5"/>
        </w:numPr>
        <w:rPr>
          <w:ins w:id="262" w:author="Shireen Khan" w:date="2024-08-13T07:02:00Z"/>
          <w:noProof/>
          <w:rPrChange w:id="263" w:author="Shireen Khan" w:date="2024-08-09T06:36:00Z">
            <w:rPr>
              <w:ins w:id="264" w:author="Shireen Khan" w:date="2024-08-13T07:02:00Z"/>
            </w:rPr>
          </w:rPrChange>
        </w:rPr>
      </w:pPr>
    </w:p>
    <w:p w14:paraId="5E135F6E" w14:textId="0A8E1688" w:rsidR="004A0D3F" w:rsidRDefault="004A0D3F">
      <w:pPr>
        <w:pStyle w:val="NoSpacing"/>
        <w:pPrChange w:id="265" w:author="Shireen Khan" w:date="2024-08-19T06:41:00Z">
          <w:pPr/>
        </w:pPrChange>
      </w:pPr>
      <w:del w:id="266" w:author="Shireen Khan" w:date="2024-08-13T05:57:00Z">
        <w:r w:rsidDel="003C356F">
          <w:rPr>
            <w:noProof/>
          </w:rPr>
          <w:lastRenderedPageBreak/>
          <w:drawing>
            <wp:inline distT="0" distB="0" distL="0" distR="0" wp14:anchorId="41C5BFF6" wp14:editId="2446BBFF">
              <wp:extent cx="5943600" cy="2844800"/>
              <wp:effectExtent l="19050" t="19050" r="1905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4800"/>
                      </a:xfrm>
                      <a:prstGeom prst="rect">
                        <a:avLst/>
                      </a:prstGeom>
                      <a:ln>
                        <a:solidFill>
                          <a:schemeClr val="accent1"/>
                        </a:solidFill>
                      </a:ln>
                    </pic:spPr>
                  </pic:pic>
                </a:graphicData>
              </a:graphic>
            </wp:inline>
          </w:drawing>
        </w:r>
      </w:del>
      <w:ins w:id="267" w:author="Shireen Khan" w:date="2024-08-13T05:57:00Z">
        <w:r w:rsidR="003C356F">
          <w:rPr>
            <w:noProof/>
          </w:rPr>
          <w:drawing>
            <wp:inline distT="0" distB="0" distL="0" distR="0" wp14:anchorId="2842DA21" wp14:editId="797F08C0">
              <wp:extent cx="5917996" cy="2003014"/>
              <wp:effectExtent l="19050" t="19050" r="26035"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9286"/>
                      <a:stretch/>
                    </pic:blipFill>
                    <pic:spPr bwMode="auto">
                      <a:xfrm>
                        <a:off x="0" y="0"/>
                        <a:ext cx="5941307" cy="201090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2840D894" w14:textId="77777777" w:rsidR="004B129C" w:rsidRDefault="004B129C" w:rsidP="004B129C">
      <w:pPr>
        <w:pStyle w:val="ListParagraph"/>
        <w:numPr>
          <w:ilvl w:val="1"/>
          <w:numId w:val="5"/>
        </w:numPr>
      </w:pPr>
      <w:r>
        <w:t>Clicking on icon will expand the search and filter options.</w:t>
      </w:r>
    </w:p>
    <w:p w14:paraId="5AC16288" w14:textId="080312BC" w:rsidR="004A0D3F" w:rsidRDefault="004A0D3F" w:rsidP="00137E04">
      <w:pPr>
        <w:pStyle w:val="NoSpacing"/>
        <w:rPr>
          <w:ins w:id="268" w:author="Shireen Khan" w:date="2024-08-19T06:10:00Z"/>
          <w:noProof/>
        </w:rPr>
      </w:pPr>
      <w:del w:id="269" w:author="Shireen Khan" w:date="2024-08-13T06:01:00Z">
        <w:r w:rsidDel="009E4B01">
          <w:rPr>
            <w:noProof/>
          </w:rPr>
          <w:drawing>
            <wp:inline distT="0" distB="0" distL="0" distR="0" wp14:anchorId="02042460" wp14:editId="081485D7">
              <wp:extent cx="5943600" cy="2844800"/>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44800"/>
                      </a:xfrm>
                      <a:prstGeom prst="rect">
                        <a:avLst/>
                      </a:prstGeom>
                      <a:ln>
                        <a:solidFill>
                          <a:schemeClr val="accent1"/>
                        </a:solidFill>
                      </a:ln>
                    </pic:spPr>
                  </pic:pic>
                </a:graphicData>
              </a:graphic>
            </wp:inline>
          </w:drawing>
        </w:r>
      </w:del>
      <w:ins w:id="270" w:author="Shireen Khan" w:date="2024-08-13T06:01:00Z">
        <w:r w:rsidR="009E4B01">
          <w:rPr>
            <w:noProof/>
          </w:rPr>
          <w:drawing>
            <wp:inline distT="0" distB="0" distL="0" distR="0" wp14:anchorId="4057D880" wp14:editId="2AED757D">
              <wp:extent cx="5943600" cy="1872691"/>
              <wp:effectExtent l="19050" t="19050" r="1905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4172"/>
                      <a:stretch/>
                    </pic:blipFill>
                    <pic:spPr bwMode="auto">
                      <a:xfrm>
                        <a:off x="0" y="0"/>
                        <a:ext cx="5943600" cy="187269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75896943" w14:textId="77777777" w:rsidR="00137E04" w:rsidRDefault="00137E04">
      <w:pPr>
        <w:pStyle w:val="NoSpacing"/>
        <w:rPr>
          <w:ins w:id="271" w:author="Shireen Khan" w:date="2024-08-13T06:21:00Z"/>
          <w:noProof/>
        </w:rPr>
        <w:pPrChange w:id="272" w:author="Shireen Khan" w:date="2024-08-19T06:09:00Z">
          <w:pPr/>
        </w:pPrChange>
      </w:pPr>
    </w:p>
    <w:p w14:paraId="7253E96E" w14:textId="166427A7" w:rsidR="008835E3" w:rsidDel="0083102D" w:rsidRDefault="008835E3" w:rsidP="004E5E24">
      <w:pPr>
        <w:rPr>
          <w:del w:id="273" w:author="Shireen Khan" w:date="2024-08-13T06:48:00Z"/>
        </w:rPr>
      </w:pPr>
    </w:p>
    <w:p w14:paraId="47EDE129" w14:textId="77777777" w:rsidR="00E52CA4" w:rsidRDefault="0070761A" w:rsidP="0070761A">
      <w:pPr>
        <w:pStyle w:val="ListParagraph"/>
        <w:numPr>
          <w:ilvl w:val="1"/>
          <w:numId w:val="5"/>
        </w:numPr>
      </w:pPr>
      <w:r>
        <w:t xml:space="preserve">System shall allow users to filter messages </w:t>
      </w:r>
      <w:r w:rsidR="00E52CA4">
        <w:t>on the basis of</w:t>
      </w:r>
    </w:p>
    <w:p w14:paraId="0BE3AF00" w14:textId="0C924992" w:rsidR="00E52CA4" w:rsidRPr="00957FFE" w:rsidRDefault="00E52CA4" w:rsidP="00E52CA4">
      <w:pPr>
        <w:pStyle w:val="ListParagraph"/>
        <w:numPr>
          <w:ilvl w:val="2"/>
          <w:numId w:val="5"/>
        </w:numPr>
        <w:rPr>
          <w:ins w:id="274" w:author="Shireen Khan" w:date="2024-08-13T06:08:00Z"/>
          <w:rPrChange w:id="275" w:author="Shireen Khan" w:date="2024-08-13T06:08:00Z">
            <w:rPr>
              <w:ins w:id="276" w:author="Shireen Khan" w:date="2024-08-13T06:08:00Z"/>
              <w:color w:val="FF0000"/>
              <w:highlight w:val="yellow"/>
            </w:rPr>
          </w:rPrChange>
        </w:rPr>
      </w:pPr>
      <w:del w:id="277" w:author="Shireen Khan" w:date="2024-08-09T07:24:00Z">
        <w:r w:rsidRPr="00E52CA4" w:rsidDel="003B5949">
          <w:rPr>
            <w:b/>
          </w:rPr>
          <w:delText>C</w:delText>
        </w:r>
        <w:r w:rsidR="0070761A" w:rsidRPr="00E52CA4" w:rsidDel="003B5949">
          <w:rPr>
            <w:b/>
          </w:rPr>
          <w:delText>reated on</w:delText>
        </w:r>
      </w:del>
      <w:ins w:id="278" w:author="Shireen Khan" w:date="2024-08-09T07:24:00Z">
        <w:r w:rsidR="003B5949">
          <w:rPr>
            <w:b/>
          </w:rPr>
          <w:t>Sent</w:t>
        </w:r>
      </w:ins>
      <w:r w:rsidR="004B129C" w:rsidRPr="00E52CA4">
        <w:rPr>
          <w:b/>
        </w:rPr>
        <w:t>/</w:t>
      </w:r>
      <w:r w:rsidRPr="00E52CA4">
        <w:rPr>
          <w:b/>
        </w:rPr>
        <w:t>R</w:t>
      </w:r>
      <w:r w:rsidR="0070761A" w:rsidRPr="00E52CA4">
        <w:rPr>
          <w:b/>
        </w:rPr>
        <w:t xml:space="preserve">eceived </w:t>
      </w:r>
      <w:del w:id="279" w:author="Shireen Khan" w:date="2024-08-09T07:24:00Z">
        <w:r w:rsidR="0070761A" w:rsidRPr="00E52CA4" w:rsidDel="003B5949">
          <w:rPr>
            <w:b/>
          </w:rPr>
          <w:delText>on</w:delText>
        </w:r>
      </w:del>
      <w:r>
        <w:t>: Date Range</w:t>
      </w:r>
      <w:ins w:id="280" w:author="Shireen Khan" w:date="2024-08-19T06:47:00Z">
        <w:r w:rsidR="008D1A25">
          <w:rPr>
            <w:b/>
          </w:rPr>
          <w:t xml:space="preserve"> </w:t>
        </w:r>
      </w:ins>
    </w:p>
    <w:p w14:paraId="318A5671" w14:textId="35BE84D0" w:rsidR="00957FFE" w:rsidRDefault="00957FFE" w:rsidP="00957FFE">
      <w:pPr>
        <w:rPr>
          <w:ins w:id="281" w:author="Shireen Khan" w:date="2024-08-13T06:09:00Z"/>
        </w:rPr>
      </w:pPr>
      <w:ins w:id="282" w:author="Shireen Khan" w:date="2024-08-13T06:08:00Z">
        <w:r>
          <w:rPr>
            <w:noProof/>
          </w:rPr>
          <w:drawing>
            <wp:inline distT="0" distB="0" distL="0" distR="0" wp14:anchorId="4B043E1A" wp14:editId="5DACFAF2">
              <wp:extent cx="1558137" cy="1537519"/>
              <wp:effectExtent l="19050" t="19050" r="23495"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446" b="13125"/>
                      <a:stretch/>
                    </pic:blipFill>
                    <pic:spPr bwMode="auto">
                      <a:xfrm>
                        <a:off x="0" y="0"/>
                        <a:ext cx="1562888" cy="154220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ins w:id="283" w:author="Shireen Khan" w:date="2024-08-19T06:10:00Z">
        <w:r w:rsidR="00137E04">
          <w:rPr>
            <w:noProof/>
          </w:rPr>
          <w:drawing>
            <wp:inline distT="0" distB="0" distL="0" distR="0" wp14:anchorId="68F9F009" wp14:editId="3304D3FA">
              <wp:extent cx="2553004" cy="1515745"/>
              <wp:effectExtent l="19050" t="19050" r="1905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077" b="22654"/>
                      <a:stretch/>
                    </pic:blipFill>
                    <pic:spPr bwMode="auto">
                      <a:xfrm>
                        <a:off x="0" y="0"/>
                        <a:ext cx="2572012" cy="15270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4EC5BA9C" w14:textId="6409D815" w:rsidR="00957FFE" w:rsidDel="00137E04" w:rsidRDefault="00957FFE">
      <w:pPr>
        <w:rPr>
          <w:del w:id="284" w:author="Shireen Khan" w:date="2024-08-19T06:10:00Z"/>
        </w:rPr>
        <w:pPrChange w:id="285" w:author="Shireen Khan" w:date="2024-08-13T06:08:00Z">
          <w:pPr>
            <w:pStyle w:val="ListParagraph"/>
            <w:numPr>
              <w:ilvl w:val="2"/>
              <w:numId w:val="5"/>
            </w:numPr>
            <w:ind w:left="2160" w:hanging="360"/>
          </w:pPr>
        </w:pPrChange>
      </w:pPr>
    </w:p>
    <w:p w14:paraId="38BD42F4" w14:textId="77777777" w:rsidR="00E52CA4" w:rsidRDefault="00E52CA4" w:rsidP="00E52CA4">
      <w:pPr>
        <w:pStyle w:val="ListParagraph"/>
        <w:numPr>
          <w:ilvl w:val="2"/>
          <w:numId w:val="5"/>
        </w:numPr>
      </w:pPr>
      <w:r w:rsidRPr="00E52CA4">
        <w:rPr>
          <w:b/>
        </w:rPr>
        <w:t>S</w:t>
      </w:r>
      <w:r w:rsidR="0070761A" w:rsidRPr="00E52CA4">
        <w:rPr>
          <w:b/>
        </w:rPr>
        <w:t>ource/</w:t>
      </w:r>
      <w:r w:rsidRPr="00E52CA4">
        <w:rPr>
          <w:b/>
        </w:rPr>
        <w:t>D</w:t>
      </w:r>
      <w:r w:rsidR="0070761A" w:rsidRPr="00E52CA4">
        <w:rPr>
          <w:b/>
        </w:rPr>
        <w:t>estination</w:t>
      </w:r>
      <w:r>
        <w:t>: Multiselect dropdown</w:t>
      </w:r>
    </w:p>
    <w:p w14:paraId="4FBE6E12" w14:textId="5897457C" w:rsidR="00FB42C9" w:rsidRDefault="00FB42C9" w:rsidP="00FB42C9">
      <w:pPr>
        <w:pStyle w:val="ListParagraph"/>
        <w:numPr>
          <w:ilvl w:val="3"/>
          <w:numId w:val="5"/>
        </w:numPr>
        <w:rPr>
          <w:ins w:id="286" w:author="Bilal Hahsmat" w:date="2024-08-07T19:37:00Z"/>
        </w:rPr>
      </w:pPr>
      <w:r w:rsidRPr="00FB42C9">
        <w:t xml:space="preserve">It will </w:t>
      </w:r>
      <w:ins w:id="287" w:author="Bilal Hahsmat" w:date="2024-08-07T19:36:00Z">
        <w:r w:rsidR="00D64301">
          <w:t xml:space="preserve">display </w:t>
        </w:r>
      </w:ins>
      <w:del w:id="288" w:author="Bilal Hahsmat" w:date="2024-08-07T19:36:00Z">
        <w:r w:rsidRPr="00FB42C9" w:rsidDel="00D64301">
          <w:delText xml:space="preserve">have list of </w:delText>
        </w:r>
      </w:del>
      <w:r w:rsidRPr="00FB42C9">
        <w:t xml:space="preserve">all </w:t>
      </w:r>
      <w:ins w:id="289" w:author="Bilal Hahsmat" w:date="2024-08-07T19:36:00Z">
        <w:del w:id="290" w:author="Shireen Khan" w:date="2024-08-09T07:49:00Z">
          <w:r w:rsidR="00D64301" w:rsidDel="00B11840">
            <w:delText xml:space="preserve">categories </w:delText>
          </w:r>
        </w:del>
      </w:ins>
      <w:ins w:id="291" w:author="Shireen Khan" w:date="2024-08-09T07:49:00Z">
        <w:r w:rsidR="00B11840">
          <w:t>partners</w:t>
        </w:r>
      </w:ins>
      <w:del w:id="292" w:author="Bilal Hahsmat" w:date="2024-08-07T19:36:00Z">
        <w:r w:rsidRPr="00FB42C9" w:rsidDel="00D64301">
          <w:delText xml:space="preserve">partners </w:delText>
        </w:r>
      </w:del>
    </w:p>
    <w:p w14:paraId="6CD0013B" w14:textId="37851823" w:rsidR="00002B57" w:rsidRPr="00FB42C9" w:rsidRDefault="00B11840">
      <w:pPr>
        <w:ind w:left="1440"/>
        <w:pPrChange w:id="293" w:author="Shireen Khan" w:date="2024-08-09T07:48:00Z">
          <w:pPr>
            <w:pStyle w:val="ListParagraph"/>
            <w:numPr>
              <w:ilvl w:val="3"/>
              <w:numId w:val="5"/>
            </w:numPr>
            <w:ind w:left="2880" w:hanging="360"/>
          </w:pPr>
        </w:pPrChange>
      </w:pPr>
      <w:ins w:id="294" w:author="Shireen Khan" w:date="2024-08-09T07:48:00Z">
        <w:r>
          <w:t xml:space="preserve">                                           </w:t>
        </w:r>
      </w:ins>
      <w:bookmarkStart w:id="295" w:name="_MON_1788318193"/>
      <w:bookmarkEnd w:id="295"/>
      <w:ins w:id="296" w:author="Shireen Khan" w:date="2024-08-09T08:23:00Z">
        <w:r w:rsidR="0065714F">
          <w:object w:dxaOrig="1287" w:dyaOrig="832" w14:anchorId="03888804">
            <v:shape id="_x0000_i1034" type="#_x0000_t75" style="width:64.3pt;height:41.65pt" o:ole="">
              <v:imagedata r:id="rId28" o:title=""/>
            </v:shape>
            <o:OLEObject Type="Embed" ProgID="Excel.Sheet.12" ShapeID="_x0000_i1034" DrawAspect="Icon" ObjectID="_1788845200" r:id="rId29"/>
          </w:object>
        </w:r>
      </w:ins>
    </w:p>
    <w:p w14:paraId="579183CD" w14:textId="1130BAA8" w:rsidR="00E52CA4" w:rsidRDefault="00E52CA4" w:rsidP="00E52CA4">
      <w:pPr>
        <w:pStyle w:val="ListParagraph"/>
        <w:numPr>
          <w:ilvl w:val="2"/>
          <w:numId w:val="5"/>
        </w:numPr>
      </w:pPr>
      <w:r w:rsidRPr="00E52CA4">
        <w:rPr>
          <w:b/>
        </w:rPr>
        <w:t>M</w:t>
      </w:r>
      <w:r w:rsidR="0070761A" w:rsidRPr="00E52CA4">
        <w:rPr>
          <w:b/>
        </w:rPr>
        <w:t>essage</w:t>
      </w:r>
      <w:del w:id="297" w:author="Bilal Hahsmat" w:date="2024-08-07T19:36:00Z">
        <w:r w:rsidR="0070761A" w:rsidRPr="00E52CA4" w:rsidDel="00D64301">
          <w:rPr>
            <w:b/>
          </w:rPr>
          <w:delText xml:space="preserve"> </w:delText>
        </w:r>
        <w:r w:rsidRPr="00E52CA4" w:rsidDel="00D64301">
          <w:rPr>
            <w:b/>
          </w:rPr>
          <w:delText>T</w:delText>
        </w:r>
        <w:r w:rsidR="0070761A" w:rsidRPr="00E52CA4" w:rsidDel="00D64301">
          <w:rPr>
            <w:b/>
          </w:rPr>
          <w:delText>ype</w:delText>
        </w:r>
      </w:del>
      <w:r>
        <w:t>: Multiselect dropdown</w:t>
      </w:r>
    </w:p>
    <w:p w14:paraId="01893968" w14:textId="40399A10" w:rsidR="00D64301" w:rsidRDefault="00FB42C9" w:rsidP="003C1862">
      <w:pPr>
        <w:pStyle w:val="ListParagraph"/>
        <w:numPr>
          <w:ilvl w:val="3"/>
          <w:numId w:val="5"/>
        </w:numPr>
        <w:rPr>
          <w:ins w:id="298" w:author="Shireen Khan" w:date="2024-08-09T08:53:00Z"/>
        </w:rPr>
      </w:pPr>
      <w:r w:rsidRPr="00FB42C9">
        <w:t xml:space="preserve">It will have list of all message </w:t>
      </w:r>
      <w:del w:id="299" w:author="Bilal Hahsmat" w:date="2024-08-07T19:36:00Z">
        <w:r w:rsidRPr="00FB42C9" w:rsidDel="00D64301">
          <w:delText xml:space="preserve">types </w:delText>
        </w:r>
      </w:del>
      <w:r w:rsidRPr="00FB42C9">
        <w:t>of the component</w:t>
      </w:r>
      <w:ins w:id="300" w:author="Bilal Hahsmat" w:date="2024-08-07T19:36:00Z">
        <w:r w:rsidR="00D64301">
          <w:t xml:space="preserve"> </w:t>
        </w:r>
      </w:ins>
    </w:p>
    <w:tbl>
      <w:tblPr>
        <w:tblW w:w="0" w:type="auto"/>
        <w:tblLook w:val="04A0" w:firstRow="1" w:lastRow="0" w:firstColumn="1" w:lastColumn="0" w:noHBand="0" w:noVBand="1"/>
      </w:tblPr>
      <w:tblGrid>
        <w:gridCol w:w="1130"/>
        <w:gridCol w:w="1869"/>
        <w:gridCol w:w="2054"/>
        <w:gridCol w:w="4297"/>
      </w:tblGrid>
      <w:tr w:rsidR="00AD4F61" w:rsidRPr="000E12AB" w14:paraId="05AC1675" w14:textId="77777777" w:rsidTr="00120A11">
        <w:trPr>
          <w:trHeight w:val="288"/>
          <w:ins w:id="301" w:author="Shireen Khan" w:date="2024-08-09T08:53:00Z"/>
        </w:trPr>
        <w:tc>
          <w:tcPr>
            <w:tcW w:w="0" w:type="auto"/>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BC7D88D" w14:textId="77777777" w:rsidR="00AD4F61" w:rsidRPr="000E12AB" w:rsidRDefault="00AD4F61" w:rsidP="00120A11">
            <w:pPr>
              <w:spacing w:after="0" w:line="240" w:lineRule="auto"/>
              <w:rPr>
                <w:ins w:id="302" w:author="Shireen Khan" w:date="2024-08-09T08:53:00Z"/>
                <w:rFonts w:ascii="Calibri" w:eastAsia="Times New Roman" w:hAnsi="Calibri" w:cs="Calibri"/>
                <w:color w:val="FFFFFF"/>
              </w:rPr>
            </w:pPr>
            <w:ins w:id="303" w:author="Shireen Khan" w:date="2024-08-09T08:53:00Z">
              <w:r w:rsidRPr="000E12AB">
                <w:rPr>
                  <w:rFonts w:ascii="Calibri" w:eastAsia="Times New Roman" w:hAnsi="Calibri" w:cs="Calibri"/>
                  <w:color w:val="FFFFFF"/>
                </w:rPr>
                <w:lastRenderedPageBreak/>
                <w:t>Direction</w:t>
              </w:r>
            </w:ins>
          </w:p>
        </w:tc>
        <w:tc>
          <w:tcPr>
            <w:tcW w:w="0" w:type="auto"/>
            <w:tcBorders>
              <w:top w:val="single" w:sz="4" w:space="0" w:color="auto"/>
              <w:left w:val="nil"/>
              <w:bottom w:val="single" w:sz="4" w:space="0" w:color="auto"/>
              <w:right w:val="single" w:sz="4" w:space="0" w:color="auto"/>
            </w:tcBorders>
            <w:shd w:val="clear" w:color="000000" w:fill="305496"/>
            <w:noWrap/>
            <w:vAlign w:val="bottom"/>
            <w:hideMark/>
          </w:tcPr>
          <w:p w14:paraId="7CCB7169" w14:textId="77777777" w:rsidR="00AD4F61" w:rsidRPr="000E12AB" w:rsidRDefault="00AD4F61" w:rsidP="00120A11">
            <w:pPr>
              <w:spacing w:after="0" w:line="240" w:lineRule="auto"/>
              <w:rPr>
                <w:ins w:id="304" w:author="Shireen Khan" w:date="2024-08-09T08:53:00Z"/>
                <w:rFonts w:ascii="Calibri" w:eastAsia="Times New Roman" w:hAnsi="Calibri" w:cs="Calibri"/>
                <w:color w:val="FFFFFF"/>
              </w:rPr>
            </w:pPr>
            <w:ins w:id="305" w:author="Shireen Khan" w:date="2024-08-09T08:53:00Z">
              <w:r w:rsidRPr="000E12AB">
                <w:rPr>
                  <w:rFonts w:ascii="Calibri" w:eastAsia="Times New Roman" w:hAnsi="Calibri" w:cs="Calibri"/>
                  <w:color w:val="FFFFFF"/>
                </w:rPr>
                <w:t>Tabs (Component)</w:t>
              </w:r>
            </w:ins>
          </w:p>
        </w:tc>
        <w:tc>
          <w:tcPr>
            <w:tcW w:w="0" w:type="auto"/>
            <w:tcBorders>
              <w:top w:val="single" w:sz="4" w:space="0" w:color="auto"/>
              <w:left w:val="nil"/>
              <w:bottom w:val="single" w:sz="4" w:space="0" w:color="auto"/>
              <w:right w:val="single" w:sz="4" w:space="0" w:color="auto"/>
            </w:tcBorders>
            <w:shd w:val="clear" w:color="000000" w:fill="305496"/>
            <w:noWrap/>
            <w:vAlign w:val="bottom"/>
            <w:hideMark/>
          </w:tcPr>
          <w:p w14:paraId="23CAC155" w14:textId="77777777" w:rsidR="00AD4F61" w:rsidRPr="00AD4F61" w:rsidRDefault="00AD4F61" w:rsidP="00120A11">
            <w:pPr>
              <w:spacing w:after="0" w:line="240" w:lineRule="auto"/>
              <w:rPr>
                <w:ins w:id="306" w:author="Shireen Khan" w:date="2024-08-09T08:53:00Z"/>
                <w:rFonts w:ascii="Calibri" w:eastAsia="Times New Roman" w:hAnsi="Calibri" w:cs="Calibri"/>
                <w:color w:val="FFFFFF"/>
                <w:highlight w:val="lightGray"/>
                <w:rPrChange w:id="307" w:author="Shireen Khan" w:date="2024-08-09T08:53:00Z">
                  <w:rPr>
                    <w:ins w:id="308" w:author="Shireen Khan" w:date="2024-08-09T08:53:00Z"/>
                    <w:rFonts w:ascii="Calibri" w:eastAsia="Times New Roman" w:hAnsi="Calibri" w:cs="Calibri"/>
                    <w:color w:val="FFFFFF"/>
                  </w:rPr>
                </w:rPrChange>
              </w:rPr>
            </w:pPr>
            <w:ins w:id="309" w:author="Shireen Khan" w:date="2024-08-09T08:53:00Z">
              <w:r w:rsidRPr="00DF050C">
                <w:rPr>
                  <w:rFonts w:ascii="Calibri" w:eastAsia="Times New Roman" w:hAnsi="Calibri" w:cs="Calibri"/>
                  <w:color w:val="FFFFFF"/>
                </w:rPr>
                <w:t xml:space="preserve">Message </w:t>
              </w:r>
            </w:ins>
          </w:p>
        </w:tc>
        <w:tc>
          <w:tcPr>
            <w:tcW w:w="0" w:type="auto"/>
            <w:tcBorders>
              <w:top w:val="single" w:sz="4" w:space="0" w:color="auto"/>
              <w:left w:val="nil"/>
              <w:bottom w:val="single" w:sz="4" w:space="0" w:color="auto"/>
              <w:right w:val="single" w:sz="4" w:space="0" w:color="auto"/>
            </w:tcBorders>
            <w:shd w:val="clear" w:color="000000" w:fill="305496"/>
            <w:noWrap/>
            <w:vAlign w:val="bottom"/>
            <w:hideMark/>
          </w:tcPr>
          <w:p w14:paraId="34679AD8" w14:textId="77777777" w:rsidR="00AD4F61" w:rsidRPr="000E12AB" w:rsidRDefault="00AD4F61" w:rsidP="00120A11">
            <w:pPr>
              <w:spacing w:after="0" w:line="240" w:lineRule="auto"/>
              <w:rPr>
                <w:ins w:id="310" w:author="Shireen Khan" w:date="2024-08-09T08:53:00Z"/>
                <w:rFonts w:ascii="Calibri" w:eastAsia="Times New Roman" w:hAnsi="Calibri" w:cs="Calibri"/>
                <w:color w:val="FFFFFF"/>
              </w:rPr>
            </w:pPr>
            <w:ins w:id="311" w:author="Shireen Khan" w:date="2024-08-09T08:53:00Z">
              <w:r w:rsidRPr="000E12AB">
                <w:rPr>
                  <w:rFonts w:ascii="Calibri" w:eastAsia="Times New Roman" w:hAnsi="Calibri" w:cs="Calibri"/>
                  <w:color w:val="FFFFFF"/>
                </w:rPr>
                <w:t>Additional Info</w:t>
              </w:r>
            </w:ins>
          </w:p>
        </w:tc>
      </w:tr>
      <w:tr w:rsidR="00AD4F61" w:rsidRPr="000E12AB" w14:paraId="6BA7E1EF" w14:textId="77777777" w:rsidTr="00120A11">
        <w:trPr>
          <w:trHeight w:val="288"/>
          <w:ins w:id="312"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E62CA5" w14:textId="77777777" w:rsidR="00AD4F61" w:rsidRPr="000E12AB" w:rsidRDefault="00AD4F61" w:rsidP="00120A11">
            <w:pPr>
              <w:spacing w:after="0" w:line="240" w:lineRule="auto"/>
              <w:rPr>
                <w:ins w:id="313" w:author="Shireen Khan" w:date="2024-08-09T08:53:00Z"/>
                <w:rFonts w:ascii="Calibri" w:eastAsia="Times New Roman" w:hAnsi="Calibri" w:cs="Calibri"/>
                <w:color w:val="000000"/>
              </w:rPr>
            </w:pPr>
            <w:ins w:id="314" w:author="Shireen Khan" w:date="2024-08-09T08:53:00Z">
              <w:r w:rsidRPr="000E12AB">
                <w:rPr>
                  <w:rFonts w:ascii="Calibri" w:eastAsia="Times New Roman" w:hAnsi="Calibri" w:cs="Calibri"/>
                  <w:color w:val="000000"/>
                </w:rPr>
                <w:t>In</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5A4B7AE0" w14:textId="029AC0BC" w:rsidR="00AD4F61" w:rsidRPr="000E12AB" w:rsidRDefault="00AD4F61" w:rsidP="00120A11">
            <w:pPr>
              <w:spacing w:after="0" w:line="240" w:lineRule="auto"/>
              <w:rPr>
                <w:ins w:id="315" w:author="Shireen Khan" w:date="2024-08-09T08:53:00Z"/>
                <w:rFonts w:ascii="Calibri" w:eastAsia="Times New Roman" w:hAnsi="Calibri" w:cs="Calibri"/>
                <w:color w:val="000000"/>
              </w:rPr>
            </w:pPr>
            <w:ins w:id="316" w:author="Shireen Khan" w:date="2024-08-09T08:53:00Z">
              <w:r w:rsidRPr="000E12AB">
                <w:rPr>
                  <w:rFonts w:ascii="Calibri" w:eastAsia="Times New Roman" w:hAnsi="Calibri" w:cs="Calibri"/>
                  <w:color w:val="000000"/>
                </w:rPr>
                <w:t xml:space="preserve">Clinical </w:t>
              </w:r>
            </w:ins>
            <w:ins w:id="317" w:author="Shireen Khan" w:date="2024-08-09T09:08:00Z">
              <w:r w:rsidR="006F5ED3">
                <w:rPr>
                  <w:rFonts w:ascii="Calibri" w:eastAsia="Times New Roman" w:hAnsi="Calibri" w:cs="Calibri"/>
                  <w:color w:val="000000"/>
                </w:rPr>
                <w:t>Notes</w:t>
              </w:r>
            </w:ins>
          </w:p>
        </w:tc>
        <w:tc>
          <w:tcPr>
            <w:tcW w:w="0" w:type="auto"/>
            <w:tcBorders>
              <w:top w:val="nil"/>
              <w:left w:val="nil"/>
              <w:bottom w:val="single" w:sz="4" w:space="0" w:color="auto"/>
              <w:right w:val="single" w:sz="4" w:space="0" w:color="auto"/>
            </w:tcBorders>
            <w:shd w:val="clear" w:color="auto" w:fill="auto"/>
            <w:noWrap/>
            <w:vAlign w:val="bottom"/>
            <w:hideMark/>
          </w:tcPr>
          <w:p w14:paraId="1CB5C16A" w14:textId="4F98ADEE" w:rsidR="00AD4F61" w:rsidRPr="00AD4F61" w:rsidRDefault="00AD4F61" w:rsidP="00120A11">
            <w:pPr>
              <w:spacing w:after="0" w:line="240" w:lineRule="auto"/>
              <w:rPr>
                <w:ins w:id="318" w:author="Shireen Khan" w:date="2024-08-09T08:53:00Z"/>
                <w:rFonts w:ascii="Calibri" w:eastAsia="Times New Roman" w:hAnsi="Calibri" w:cs="Calibri"/>
                <w:color w:val="000000"/>
                <w:highlight w:val="lightGray"/>
                <w:rPrChange w:id="319" w:author="Shireen Khan" w:date="2024-08-09T08:53:00Z">
                  <w:rPr>
                    <w:ins w:id="320" w:author="Shireen Khan" w:date="2024-08-09T08:53:00Z"/>
                    <w:rFonts w:ascii="Calibri" w:eastAsia="Times New Roman" w:hAnsi="Calibri" w:cs="Calibri"/>
                    <w:color w:val="000000"/>
                  </w:rPr>
                </w:rPrChange>
              </w:rPr>
            </w:pPr>
            <w:ins w:id="321" w:author="Shireen Khan" w:date="2024-08-09T08:53:00Z">
              <w:r w:rsidRPr="00AD4F61">
                <w:rPr>
                  <w:rFonts w:ascii="Calibri" w:eastAsia="Times New Roman" w:hAnsi="Calibri" w:cs="Calibri"/>
                  <w:color w:val="000000"/>
                  <w:highlight w:val="lightGray"/>
                  <w:rPrChange w:id="322" w:author="Shireen Khan" w:date="2024-08-09T08:53:00Z">
                    <w:rPr>
                      <w:rFonts w:ascii="Calibri" w:eastAsia="Times New Roman" w:hAnsi="Calibri" w:cs="Calibri"/>
                      <w:color w:val="000000"/>
                    </w:rPr>
                  </w:rPrChange>
                </w:rPr>
                <w:t>Clinical</w:t>
              </w:r>
            </w:ins>
            <w:ins w:id="323" w:author="Shireen Khan" w:date="2024-08-09T09:08:00Z">
              <w:r w:rsidR="006F5ED3">
                <w:rPr>
                  <w:rFonts w:ascii="Calibri" w:eastAsia="Times New Roman" w:hAnsi="Calibri" w:cs="Calibri"/>
                  <w:color w:val="000000"/>
                  <w:highlight w:val="lightGray"/>
                </w:rPr>
                <w:t xml:space="preserve"> Notes</w:t>
              </w:r>
            </w:ins>
          </w:p>
        </w:tc>
        <w:tc>
          <w:tcPr>
            <w:tcW w:w="0" w:type="auto"/>
            <w:tcBorders>
              <w:top w:val="nil"/>
              <w:left w:val="nil"/>
              <w:bottom w:val="single" w:sz="4" w:space="0" w:color="auto"/>
              <w:right w:val="single" w:sz="4" w:space="0" w:color="auto"/>
            </w:tcBorders>
            <w:shd w:val="clear" w:color="auto" w:fill="auto"/>
            <w:noWrap/>
            <w:vAlign w:val="bottom"/>
            <w:hideMark/>
          </w:tcPr>
          <w:p w14:paraId="03C9B16A" w14:textId="77777777" w:rsidR="00AD4F61" w:rsidRPr="000E12AB" w:rsidRDefault="00AD4F61" w:rsidP="00120A11">
            <w:pPr>
              <w:spacing w:after="0" w:line="240" w:lineRule="auto"/>
              <w:rPr>
                <w:ins w:id="324" w:author="Shireen Khan" w:date="2024-08-09T08:53:00Z"/>
                <w:rFonts w:ascii="Calibri" w:eastAsia="Times New Roman" w:hAnsi="Calibri" w:cs="Calibri"/>
                <w:color w:val="000000"/>
              </w:rPr>
            </w:pPr>
            <w:ins w:id="325" w:author="Shireen Khan" w:date="2024-08-09T08:53:00Z">
              <w:r w:rsidRPr="000E12AB">
                <w:rPr>
                  <w:rFonts w:ascii="Calibri" w:eastAsia="Times New Roman" w:hAnsi="Calibri" w:cs="Calibri"/>
                  <w:color w:val="000000"/>
                </w:rPr>
                <w:t>Provider Note</w:t>
              </w:r>
              <w:r>
                <w:rPr>
                  <w:rFonts w:ascii="Calibri" w:eastAsia="Times New Roman" w:hAnsi="Calibri" w:cs="Calibri"/>
                  <w:color w:val="000000"/>
                </w:rPr>
                <w:t>s</w:t>
              </w:r>
            </w:ins>
          </w:p>
        </w:tc>
      </w:tr>
      <w:tr w:rsidR="00AD4F61" w:rsidRPr="000E12AB" w14:paraId="202A7F9D" w14:textId="77777777" w:rsidTr="00120A11">
        <w:trPr>
          <w:trHeight w:val="288"/>
          <w:ins w:id="326"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2937108" w14:textId="77777777" w:rsidR="00AD4F61" w:rsidRPr="000E12AB" w:rsidRDefault="00AD4F61" w:rsidP="00120A11">
            <w:pPr>
              <w:spacing w:after="0" w:line="240" w:lineRule="auto"/>
              <w:rPr>
                <w:ins w:id="327" w:author="Shireen Khan" w:date="2024-08-09T08:53:00Z"/>
                <w:rFonts w:ascii="Calibri" w:eastAsia="Times New Roman" w:hAnsi="Calibri" w:cs="Calibri"/>
                <w:color w:val="000000"/>
              </w:rPr>
            </w:pPr>
            <w:ins w:id="328" w:author="Shireen Khan" w:date="2024-08-09T08:53:00Z">
              <w:r w:rsidRPr="000E12AB">
                <w:rPr>
                  <w:rFonts w:ascii="Calibri" w:eastAsia="Times New Roman" w:hAnsi="Calibri" w:cs="Calibri"/>
                  <w:color w:val="000000"/>
                </w:rPr>
                <w:t>Out</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0D640644" w14:textId="4EE4970D" w:rsidR="00AD4F61" w:rsidRPr="000E12AB" w:rsidRDefault="00AD4F61" w:rsidP="00120A11">
            <w:pPr>
              <w:spacing w:after="0" w:line="240" w:lineRule="auto"/>
              <w:rPr>
                <w:ins w:id="329" w:author="Shireen Khan" w:date="2024-08-09T08:53:00Z"/>
                <w:rFonts w:ascii="Calibri" w:eastAsia="Times New Roman" w:hAnsi="Calibri" w:cs="Calibri"/>
                <w:color w:val="000000"/>
              </w:rPr>
            </w:pPr>
            <w:ins w:id="330" w:author="Shireen Khan" w:date="2024-08-09T08:53:00Z">
              <w:r w:rsidRPr="000E12AB">
                <w:rPr>
                  <w:rFonts w:ascii="Calibri" w:eastAsia="Times New Roman" w:hAnsi="Calibri" w:cs="Calibri"/>
                  <w:color w:val="000000"/>
                </w:rPr>
                <w:t xml:space="preserve">Clinical </w:t>
              </w:r>
            </w:ins>
            <w:ins w:id="331" w:author="Shireen Khan" w:date="2024-08-09T09:08:00Z">
              <w:r w:rsidR="006F5ED3">
                <w:rPr>
                  <w:rFonts w:ascii="Calibri" w:eastAsia="Times New Roman" w:hAnsi="Calibri" w:cs="Calibri"/>
                  <w:color w:val="000000"/>
                </w:rPr>
                <w:t>Notes</w:t>
              </w:r>
            </w:ins>
          </w:p>
        </w:tc>
        <w:tc>
          <w:tcPr>
            <w:tcW w:w="0" w:type="auto"/>
            <w:tcBorders>
              <w:top w:val="nil"/>
              <w:left w:val="nil"/>
              <w:bottom w:val="single" w:sz="4" w:space="0" w:color="auto"/>
              <w:right w:val="single" w:sz="4" w:space="0" w:color="auto"/>
            </w:tcBorders>
            <w:shd w:val="clear" w:color="auto" w:fill="auto"/>
            <w:noWrap/>
            <w:vAlign w:val="bottom"/>
            <w:hideMark/>
          </w:tcPr>
          <w:p w14:paraId="515127AF" w14:textId="1909F837" w:rsidR="00AD4F61" w:rsidRPr="00AD4F61" w:rsidRDefault="00AD4F61" w:rsidP="00120A11">
            <w:pPr>
              <w:spacing w:after="0" w:line="240" w:lineRule="auto"/>
              <w:rPr>
                <w:ins w:id="332" w:author="Shireen Khan" w:date="2024-08-09T08:53:00Z"/>
                <w:rFonts w:ascii="Calibri" w:eastAsia="Times New Roman" w:hAnsi="Calibri" w:cs="Calibri"/>
                <w:color w:val="000000"/>
                <w:highlight w:val="lightGray"/>
                <w:rPrChange w:id="333" w:author="Shireen Khan" w:date="2024-08-09T08:53:00Z">
                  <w:rPr>
                    <w:ins w:id="334" w:author="Shireen Khan" w:date="2024-08-09T08:53:00Z"/>
                    <w:rFonts w:ascii="Calibri" w:eastAsia="Times New Roman" w:hAnsi="Calibri" w:cs="Calibri"/>
                    <w:color w:val="000000"/>
                  </w:rPr>
                </w:rPrChange>
              </w:rPr>
            </w:pPr>
            <w:ins w:id="335" w:author="Shireen Khan" w:date="2024-08-09T08:53:00Z">
              <w:r w:rsidRPr="00AD4F61">
                <w:rPr>
                  <w:rFonts w:ascii="Calibri" w:eastAsia="Times New Roman" w:hAnsi="Calibri" w:cs="Calibri"/>
                  <w:color w:val="000000"/>
                  <w:highlight w:val="lightGray"/>
                  <w:rPrChange w:id="336" w:author="Shireen Khan" w:date="2024-08-09T08:53:00Z">
                    <w:rPr>
                      <w:rFonts w:ascii="Calibri" w:eastAsia="Times New Roman" w:hAnsi="Calibri" w:cs="Calibri"/>
                      <w:color w:val="000000"/>
                    </w:rPr>
                  </w:rPrChange>
                </w:rPr>
                <w:t>Clinical</w:t>
              </w:r>
            </w:ins>
            <w:ins w:id="337" w:author="Shireen Khan" w:date="2024-08-09T09:08:00Z">
              <w:r w:rsidR="006F5ED3">
                <w:rPr>
                  <w:rFonts w:ascii="Calibri" w:eastAsia="Times New Roman" w:hAnsi="Calibri" w:cs="Calibri"/>
                  <w:color w:val="000000"/>
                  <w:highlight w:val="lightGray"/>
                </w:rPr>
                <w:t xml:space="preserve"> Notes</w:t>
              </w:r>
            </w:ins>
            <w:ins w:id="338" w:author="Shireen Khan" w:date="2024-08-09T08:53:00Z">
              <w:r w:rsidRPr="00AD4F61">
                <w:rPr>
                  <w:rFonts w:ascii="Calibri" w:eastAsia="Times New Roman" w:hAnsi="Calibri" w:cs="Calibri"/>
                  <w:color w:val="000000"/>
                  <w:highlight w:val="lightGray"/>
                  <w:rPrChange w:id="339" w:author="Shireen Khan" w:date="2024-08-09T08:53:00Z">
                    <w:rPr>
                      <w:rFonts w:ascii="Calibri" w:eastAsia="Times New Roman" w:hAnsi="Calibri" w:cs="Calibri"/>
                      <w:color w:val="000000"/>
                    </w:rPr>
                  </w:rPrChange>
                </w:rPr>
                <w:t xml:space="preserve"> </w:t>
              </w:r>
            </w:ins>
          </w:p>
        </w:tc>
        <w:tc>
          <w:tcPr>
            <w:tcW w:w="0" w:type="auto"/>
            <w:tcBorders>
              <w:top w:val="nil"/>
              <w:left w:val="nil"/>
              <w:bottom w:val="single" w:sz="4" w:space="0" w:color="auto"/>
              <w:right w:val="single" w:sz="4" w:space="0" w:color="auto"/>
            </w:tcBorders>
            <w:shd w:val="clear" w:color="auto" w:fill="auto"/>
            <w:noWrap/>
            <w:vAlign w:val="bottom"/>
            <w:hideMark/>
          </w:tcPr>
          <w:p w14:paraId="316C3B44" w14:textId="77777777" w:rsidR="00AD4F61" w:rsidRPr="000E12AB" w:rsidRDefault="00AD4F61" w:rsidP="00120A11">
            <w:pPr>
              <w:spacing w:after="0" w:line="240" w:lineRule="auto"/>
              <w:rPr>
                <w:ins w:id="340" w:author="Shireen Khan" w:date="2024-08-09T08:53:00Z"/>
                <w:rFonts w:ascii="Calibri" w:eastAsia="Times New Roman" w:hAnsi="Calibri" w:cs="Calibri"/>
                <w:color w:val="000000"/>
              </w:rPr>
            </w:pPr>
            <w:ins w:id="341" w:author="Shireen Khan" w:date="2024-08-09T08:53:00Z">
              <w:r w:rsidRPr="000E12AB">
                <w:rPr>
                  <w:rFonts w:ascii="Calibri" w:eastAsia="Times New Roman" w:hAnsi="Calibri" w:cs="Calibri"/>
                  <w:color w:val="000000"/>
                </w:rPr>
                <w:t>Provider Note</w:t>
              </w:r>
              <w:r>
                <w:rPr>
                  <w:rFonts w:ascii="Calibri" w:eastAsia="Times New Roman" w:hAnsi="Calibri" w:cs="Calibri"/>
                  <w:color w:val="000000"/>
                </w:rPr>
                <w:t>s</w:t>
              </w:r>
            </w:ins>
          </w:p>
        </w:tc>
      </w:tr>
      <w:tr w:rsidR="00AD4F61" w:rsidRPr="000E12AB" w14:paraId="25C5BA1D" w14:textId="77777777" w:rsidTr="00120A11">
        <w:trPr>
          <w:trHeight w:val="288"/>
          <w:ins w:id="342"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6E70B2" w14:textId="77777777" w:rsidR="00AD4F61" w:rsidRPr="000E12AB" w:rsidRDefault="00AD4F61" w:rsidP="00120A11">
            <w:pPr>
              <w:spacing w:after="0" w:line="240" w:lineRule="auto"/>
              <w:rPr>
                <w:ins w:id="343" w:author="Shireen Khan" w:date="2024-08-09T08:53:00Z"/>
                <w:rFonts w:ascii="Calibri" w:eastAsia="Times New Roman" w:hAnsi="Calibri" w:cs="Calibri"/>
                <w:color w:val="000000"/>
              </w:rPr>
            </w:pPr>
            <w:ins w:id="344" w:author="Shireen Khan" w:date="2024-08-09T08:53:00Z">
              <w:r w:rsidRPr="000E12AB">
                <w:rPr>
                  <w:rFonts w:ascii="Calibri" w:eastAsia="Times New Roman" w:hAnsi="Calibri" w:cs="Calibri"/>
                  <w:color w:val="000000"/>
                </w:rPr>
                <w:t>In</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3CE61B28" w14:textId="77777777" w:rsidR="00AD4F61" w:rsidRPr="000E12AB" w:rsidRDefault="00AD4F61" w:rsidP="00120A11">
            <w:pPr>
              <w:spacing w:after="0" w:line="240" w:lineRule="auto"/>
              <w:rPr>
                <w:ins w:id="345" w:author="Shireen Khan" w:date="2024-08-09T08:53:00Z"/>
                <w:rFonts w:ascii="Calibri" w:eastAsia="Times New Roman" w:hAnsi="Calibri" w:cs="Calibri"/>
                <w:color w:val="000000"/>
              </w:rPr>
            </w:pPr>
            <w:ins w:id="346" w:author="Shireen Khan" w:date="2024-08-09T08:53:00Z">
              <w:r w:rsidRPr="000E12AB">
                <w:rPr>
                  <w:rFonts w:ascii="Calibri" w:eastAsia="Times New Roman" w:hAnsi="Calibri" w:cs="Calibri"/>
                  <w:color w:val="000000"/>
                </w:rPr>
                <w:t>Superbill</w:t>
              </w:r>
            </w:ins>
          </w:p>
        </w:tc>
        <w:tc>
          <w:tcPr>
            <w:tcW w:w="0" w:type="auto"/>
            <w:tcBorders>
              <w:top w:val="nil"/>
              <w:left w:val="nil"/>
              <w:bottom w:val="single" w:sz="4" w:space="0" w:color="auto"/>
              <w:right w:val="single" w:sz="4" w:space="0" w:color="auto"/>
            </w:tcBorders>
            <w:shd w:val="clear" w:color="auto" w:fill="auto"/>
            <w:noWrap/>
            <w:vAlign w:val="bottom"/>
            <w:hideMark/>
          </w:tcPr>
          <w:p w14:paraId="62AC93BD" w14:textId="77777777" w:rsidR="00AD4F61" w:rsidRPr="00AD4F61" w:rsidRDefault="00AD4F61" w:rsidP="00120A11">
            <w:pPr>
              <w:spacing w:after="0" w:line="240" w:lineRule="auto"/>
              <w:rPr>
                <w:ins w:id="347" w:author="Shireen Khan" w:date="2024-08-09T08:53:00Z"/>
                <w:rFonts w:ascii="Calibri" w:eastAsia="Times New Roman" w:hAnsi="Calibri" w:cs="Calibri"/>
                <w:color w:val="000000"/>
                <w:highlight w:val="lightGray"/>
                <w:rPrChange w:id="348" w:author="Shireen Khan" w:date="2024-08-09T08:53:00Z">
                  <w:rPr>
                    <w:ins w:id="349" w:author="Shireen Khan" w:date="2024-08-09T08:53:00Z"/>
                    <w:rFonts w:ascii="Calibri" w:eastAsia="Times New Roman" w:hAnsi="Calibri" w:cs="Calibri"/>
                    <w:color w:val="000000"/>
                  </w:rPr>
                </w:rPrChange>
              </w:rPr>
            </w:pPr>
            <w:ins w:id="350" w:author="Shireen Khan" w:date="2024-08-09T08:53:00Z">
              <w:r w:rsidRPr="00AD4F61">
                <w:rPr>
                  <w:rFonts w:ascii="Calibri" w:eastAsia="Times New Roman" w:hAnsi="Calibri" w:cs="Calibri"/>
                  <w:color w:val="000000"/>
                  <w:highlight w:val="lightGray"/>
                  <w:rPrChange w:id="351" w:author="Shireen Khan" w:date="2024-08-09T08:53:00Z">
                    <w:rPr>
                      <w:rFonts w:ascii="Calibri" w:eastAsia="Times New Roman" w:hAnsi="Calibri" w:cs="Calibri"/>
                      <w:color w:val="000000"/>
                    </w:rPr>
                  </w:rPrChange>
                </w:rPr>
                <w:t>Superbill</w:t>
              </w:r>
            </w:ins>
          </w:p>
        </w:tc>
        <w:tc>
          <w:tcPr>
            <w:tcW w:w="0" w:type="auto"/>
            <w:tcBorders>
              <w:top w:val="nil"/>
              <w:left w:val="nil"/>
              <w:bottom w:val="single" w:sz="4" w:space="0" w:color="auto"/>
              <w:right w:val="single" w:sz="4" w:space="0" w:color="auto"/>
            </w:tcBorders>
            <w:shd w:val="clear" w:color="auto" w:fill="auto"/>
            <w:noWrap/>
            <w:vAlign w:val="bottom"/>
            <w:hideMark/>
          </w:tcPr>
          <w:p w14:paraId="11AC9B12" w14:textId="77777777" w:rsidR="00AD4F61" w:rsidRPr="000E12AB" w:rsidRDefault="00AD4F61" w:rsidP="00120A11">
            <w:pPr>
              <w:spacing w:after="0" w:line="240" w:lineRule="auto"/>
              <w:rPr>
                <w:ins w:id="352" w:author="Shireen Khan" w:date="2024-08-09T08:53:00Z"/>
                <w:rFonts w:ascii="Calibri" w:eastAsia="Times New Roman" w:hAnsi="Calibri" w:cs="Calibri"/>
                <w:color w:val="000000"/>
              </w:rPr>
            </w:pPr>
            <w:ins w:id="353" w:author="Shireen Khan" w:date="2024-08-09T08:53:00Z">
              <w:r w:rsidRPr="000E12AB">
                <w:rPr>
                  <w:rFonts w:ascii="Calibri" w:eastAsia="Times New Roman" w:hAnsi="Calibri" w:cs="Calibri"/>
                  <w:color w:val="000000"/>
                </w:rPr>
                <w:t> </w:t>
              </w:r>
            </w:ins>
          </w:p>
        </w:tc>
      </w:tr>
      <w:tr w:rsidR="00AD4F61" w:rsidRPr="000E12AB" w14:paraId="4E353F58" w14:textId="77777777" w:rsidTr="00120A11">
        <w:trPr>
          <w:trHeight w:val="288"/>
          <w:ins w:id="354"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81A355" w14:textId="77777777" w:rsidR="00AD4F61" w:rsidRPr="000E12AB" w:rsidRDefault="00AD4F61" w:rsidP="00120A11">
            <w:pPr>
              <w:spacing w:after="0" w:line="240" w:lineRule="auto"/>
              <w:rPr>
                <w:ins w:id="355" w:author="Shireen Khan" w:date="2024-08-09T08:53:00Z"/>
                <w:rFonts w:ascii="Calibri" w:eastAsia="Times New Roman" w:hAnsi="Calibri" w:cs="Calibri"/>
                <w:color w:val="000000"/>
              </w:rPr>
            </w:pPr>
            <w:ins w:id="356" w:author="Shireen Khan" w:date="2024-08-09T08:53:00Z">
              <w:r w:rsidRPr="000E12AB">
                <w:rPr>
                  <w:rFonts w:ascii="Calibri" w:eastAsia="Times New Roman" w:hAnsi="Calibri" w:cs="Calibri"/>
                  <w:color w:val="000000"/>
                </w:rPr>
                <w:t>Out</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6163C194" w14:textId="77777777" w:rsidR="00AD4F61" w:rsidRPr="000E12AB" w:rsidRDefault="00AD4F61" w:rsidP="00120A11">
            <w:pPr>
              <w:spacing w:after="0" w:line="240" w:lineRule="auto"/>
              <w:rPr>
                <w:ins w:id="357" w:author="Shireen Khan" w:date="2024-08-09T08:53:00Z"/>
                <w:rFonts w:ascii="Calibri" w:eastAsia="Times New Roman" w:hAnsi="Calibri" w:cs="Calibri"/>
                <w:color w:val="000000"/>
              </w:rPr>
            </w:pPr>
            <w:ins w:id="358" w:author="Shireen Khan" w:date="2024-08-09T08:53:00Z">
              <w:r w:rsidRPr="000E12AB">
                <w:rPr>
                  <w:rFonts w:ascii="Calibri" w:eastAsia="Times New Roman" w:hAnsi="Calibri" w:cs="Calibri"/>
                  <w:color w:val="000000"/>
                </w:rPr>
                <w:t>Superbill</w:t>
              </w:r>
            </w:ins>
          </w:p>
        </w:tc>
        <w:tc>
          <w:tcPr>
            <w:tcW w:w="0" w:type="auto"/>
            <w:tcBorders>
              <w:top w:val="nil"/>
              <w:left w:val="nil"/>
              <w:bottom w:val="single" w:sz="4" w:space="0" w:color="auto"/>
              <w:right w:val="single" w:sz="4" w:space="0" w:color="auto"/>
            </w:tcBorders>
            <w:shd w:val="clear" w:color="auto" w:fill="auto"/>
            <w:noWrap/>
            <w:vAlign w:val="bottom"/>
            <w:hideMark/>
          </w:tcPr>
          <w:p w14:paraId="4B063277" w14:textId="77777777" w:rsidR="00AD4F61" w:rsidRPr="00AD4F61" w:rsidRDefault="00AD4F61" w:rsidP="00120A11">
            <w:pPr>
              <w:spacing w:after="0" w:line="240" w:lineRule="auto"/>
              <w:rPr>
                <w:ins w:id="359" w:author="Shireen Khan" w:date="2024-08-09T08:53:00Z"/>
                <w:rFonts w:ascii="Calibri" w:eastAsia="Times New Roman" w:hAnsi="Calibri" w:cs="Calibri"/>
                <w:color w:val="000000"/>
                <w:highlight w:val="lightGray"/>
                <w:rPrChange w:id="360" w:author="Shireen Khan" w:date="2024-08-09T08:53:00Z">
                  <w:rPr>
                    <w:ins w:id="361" w:author="Shireen Khan" w:date="2024-08-09T08:53:00Z"/>
                    <w:rFonts w:ascii="Calibri" w:eastAsia="Times New Roman" w:hAnsi="Calibri" w:cs="Calibri"/>
                    <w:color w:val="000000"/>
                  </w:rPr>
                </w:rPrChange>
              </w:rPr>
            </w:pPr>
            <w:ins w:id="362" w:author="Shireen Khan" w:date="2024-08-09T08:53:00Z">
              <w:r w:rsidRPr="00AD4F61">
                <w:rPr>
                  <w:rFonts w:ascii="Calibri" w:eastAsia="Times New Roman" w:hAnsi="Calibri" w:cs="Calibri"/>
                  <w:color w:val="000000"/>
                  <w:highlight w:val="lightGray"/>
                  <w:rPrChange w:id="363" w:author="Shireen Khan" w:date="2024-08-09T08:53:00Z">
                    <w:rPr>
                      <w:rFonts w:ascii="Calibri" w:eastAsia="Times New Roman" w:hAnsi="Calibri" w:cs="Calibri"/>
                      <w:color w:val="000000"/>
                    </w:rPr>
                  </w:rPrChange>
                </w:rPr>
                <w:t>Superbill</w:t>
              </w:r>
            </w:ins>
          </w:p>
        </w:tc>
        <w:tc>
          <w:tcPr>
            <w:tcW w:w="0" w:type="auto"/>
            <w:tcBorders>
              <w:top w:val="nil"/>
              <w:left w:val="nil"/>
              <w:bottom w:val="single" w:sz="4" w:space="0" w:color="auto"/>
              <w:right w:val="single" w:sz="4" w:space="0" w:color="auto"/>
            </w:tcBorders>
            <w:shd w:val="clear" w:color="auto" w:fill="auto"/>
            <w:noWrap/>
            <w:vAlign w:val="bottom"/>
            <w:hideMark/>
          </w:tcPr>
          <w:p w14:paraId="47CAE80E" w14:textId="77777777" w:rsidR="00AD4F61" w:rsidRPr="000E12AB" w:rsidRDefault="00AD4F61" w:rsidP="00120A11">
            <w:pPr>
              <w:spacing w:after="0" w:line="240" w:lineRule="auto"/>
              <w:rPr>
                <w:ins w:id="364" w:author="Shireen Khan" w:date="2024-08-09T08:53:00Z"/>
                <w:rFonts w:ascii="Calibri" w:eastAsia="Times New Roman" w:hAnsi="Calibri" w:cs="Calibri"/>
                <w:color w:val="000000"/>
              </w:rPr>
            </w:pPr>
            <w:ins w:id="365" w:author="Shireen Khan" w:date="2024-08-09T08:53:00Z">
              <w:r w:rsidRPr="000E12AB">
                <w:rPr>
                  <w:rFonts w:ascii="Calibri" w:eastAsia="Times New Roman" w:hAnsi="Calibri" w:cs="Calibri"/>
                  <w:color w:val="000000"/>
                </w:rPr>
                <w:t> </w:t>
              </w:r>
            </w:ins>
          </w:p>
        </w:tc>
      </w:tr>
      <w:tr w:rsidR="00AD4F61" w:rsidRPr="000E12AB" w14:paraId="4590F9E5" w14:textId="77777777" w:rsidTr="00120A11">
        <w:trPr>
          <w:trHeight w:val="288"/>
          <w:ins w:id="366"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CC0023" w14:textId="77777777" w:rsidR="00AD4F61" w:rsidRPr="000E12AB" w:rsidRDefault="00AD4F61" w:rsidP="00120A11">
            <w:pPr>
              <w:spacing w:after="0" w:line="240" w:lineRule="auto"/>
              <w:rPr>
                <w:ins w:id="367" w:author="Shireen Khan" w:date="2024-08-09T08:53:00Z"/>
                <w:rFonts w:ascii="Calibri" w:eastAsia="Times New Roman" w:hAnsi="Calibri" w:cs="Calibri"/>
                <w:color w:val="000000"/>
              </w:rPr>
            </w:pPr>
            <w:ins w:id="368" w:author="Shireen Khan" w:date="2024-08-09T08:53:00Z">
              <w:r>
                <w:rPr>
                  <w:rFonts w:ascii="Calibri" w:eastAsia="Times New Roman" w:hAnsi="Calibri" w:cs="Calibri"/>
                  <w:color w:val="000000"/>
                </w:rPr>
                <w:t>Inbound</w:t>
              </w:r>
            </w:ins>
          </w:p>
        </w:tc>
        <w:tc>
          <w:tcPr>
            <w:tcW w:w="0" w:type="auto"/>
            <w:tcBorders>
              <w:top w:val="nil"/>
              <w:left w:val="nil"/>
              <w:bottom w:val="single" w:sz="4" w:space="0" w:color="auto"/>
              <w:right w:val="single" w:sz="4" w:space="0" w:color="auto"/>
            </w:tcBorders>
            <w:shd w:val="clear" w:color="auto" w:fill="auto"/>
            <w:noWrap/>
            <w:vAlign w:val="bottom"/>
            <w:hideMark/>
          </w:tcPr>
          <w:p w14:paraId="0C2E3182" w14:textId="77777777" w:rsidR="00AD4F61" w:rsidRPr="000E12AB" w:rsidRDefault="00AD4F61" w:rsidP="00120A11">
            <w:pPr>
              <w:spacing w:after="0" w:line="240" w:lineRule="auto"/>
              <w:rPr>
                <w:ins w:id="369" w:author="Shireen Khan" w:date="2024-08-09T08:53:00Z"/>
                <w:rFonts w:ascii="Calibri" w:eastAsia="Times New Roman" w:hAnsi="Calibri" w:cs="Calibri"/>
                <w:color w:val="000000"/>
              </w:rPr>
            </w:pPr>
            <w:ins w:id="370" w:author="Shireen Khan" w:date="2024-08-09T08:53:00Z">
              <w:r w:rsidRPr="000E12AB">
                <w:rPr>
                  <w:rFonts w:ascii="Calibri" w:eastAsia="Times New Roman" w:hAnsi="Calibri" w:cs="Calibri"/>
                  <w:color w:val="000000"/>
                </w:rPr>
                <w:t>Immunization</w:t>
              </w:r>
            </w:ins>
          </w:p>
        </w:tc>
        <w:tc>
          <w:tcPr>
            <w:tcW w:w="0" w:type="auto"/>
            <w:tcBorders>
              <w:top w:val="nil"/>
              <w:left w:val="nil"/>
              <w:bottom w:val="single" w:sz="4" w:space="0" w:color="auto"/>
              <w:right w:val="single" w:sz="4" w:space="0" w:color="auto"/>
            </w:tcBorders>
            <w:shd w:val="clear" w:color="auto" w:fill="auto"/>
            <w:noWrap/>
            <w:vAlign w:val="bottom"/>
            <w:hideMark/>
          </w:tcPr>
          <w:p w14:paraId="632E0631" w14:textId="77777777" w:rsidR="00AD4F61" w:rsidRPr="00AD4F61" w:rsidRDefault="00AD4F61" w:rsidP="00120A11">
            <w:pPr>
              <w:spacing w:after="0" w:line="240" w:lineRule="auto"/>
              <w:rPr>
                <w:ins w:id="371" w:author="Shireen Khan" w:date="2024-08-09T08:53:00Z"/>
                <w:rFonts w:ascii="Calibri" w:eastAsia="Times New Roman" w:hAnsi="Calibri" w:cs="Calibri"/>
                <w:color w:val="000000"/>
                <w:highlight w:val="lightGray"/>
                <w:rPrChange w:id="372" w:author="Shireen Khan" w:date="2024-08-09T08:53:00Z">
                  <w:rPr>
                    <w:ins w:id="373" w:author="Shireen Khan" w:date="2024-08-09T08:53:00Z"/>
                    <w:rFonts w:ascii="Calibri" w:eastAsia="Times New Roman" w:hAnsi="Calibri" w:cs="Calibri"/>
                    <w:color w:val="000000"/>
                  </w:rPr>
                </w:rPrChange>
              </w:rPr>
            </w:pPr>
            <w:ins w:id="374" w:author="Shireen Khan" w:date="2024-08-09T08:53:00Z">
              <w:r w:rsidRPr="00AD4F61">
                <w:rPr>
                  <w:rFonts w:ascii="Calibri" w:eastAsia="Times New Roman" w:hAnsi="Calibri" w:cs="Calibri"/>
                  <w:color w:val="000000"/>
                  <w:highlight w:val="lightGray"/>
                  <w:rPrChange w:id="375" w:author="Shireen Khan" w:date="2024-08-09T08:53:00Z">
                    <w:rPr>
                      <w:rFonts w:ascii="Calibri" w:eastAsia="Times New Roman" w:hAnsi="Calibri" w:cs="Calibri"/>
                      <w:color w:val="000000"/>
                    </w:rPr>
                  </w:rPrChange>
                </w:rPr>
                <w:t>History and Forecast</w:t>
              </w:r>
            </w:ins>
          </w:p>
        </w:tc>
        <w:tc>
          <w:tcPr>
            <w:tcW w:w="0" w:type="auto"/>
            <w:tcBorders>
              <w:top w:val="nil"/>
              <w:left w:val="nil"/>
              <w:bottom w:val="single" w:sz="4" w:space="0" w:color="auto"/>
              <w:right w:val="single" w:sz="4" w:space="0" w:color="auto"/>
            </w:tcBorders>
            <w:shd w:val="clear" w:color="auto" w:fill="auto"/>
            <w:noWrap/>
            <w:vAlign w:val="bottom"/>
            <w:hideMark/>
          </w:tcPr>
          <w:p w14:paraId="77B067F4" w14:textId="77777777" w:rsidR="00AD4F61" w:rsidRPr="000E12AB" w:rsidRDefault="00AD4F61" w:rsidP="00120A11">
            <w:pPr>
              <w:spacing w:after="0" w:line="240" w:lineRule="auto"/>
              <w:rPr>
                <w:ins w:id="376" w:author="Shireen Khan" w:date="2024-08-09T08:53:00Z"/>
                <w:rFonts w:ascii="Calibri" w:eastAsia="Times New Roman" w:hAnsi="Calibri" w:cs="Calibri"/>
                <w:color w:val="000000"/>
              </w:rPr>
            </w:pPr>
            <w:ins w:id="377" w:author="Shireen Khan" w:date="2024-08-09T08:53:00Z">
              <w:r w:rsidRPr="000E12AB">
                <w:rPr>
                  <w:rFonts w:ascii="Calibri" w:eastAsia="Times New Roman" w:hAnsi="Calibri" w:cs="Calibri"/>
                  <w:color w:val="000000"/>
                </w:rPr>
                <w:t> </w:t>
              </w:r>
            </w:ins>
          </w:p>
        </w:tc>
      </w:tr>
      <w:tr w:rsidR="00AD4F61" w:rsidRPr="000E12AB" w14:paraId="6E95C7C6" w14:textId="77777777" w:rsidTr="00120A11">
        <w:trPr>
          <w:trHeight w:val="288"/>
          <w:ins w:id="378"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CFA293" w14:textId="77777777" w:rsidR="00AD4F61" w:rsidRPr="000E12AB" w:rsidRDefault="00AD4F61" w:rsidP="00120A11">
            <w:pPr>
              <w:spacing w:after="0" w:line="240" w:lineRule="auto"/>
              <w:rPr>
                <w:ins w:id="379" w:author="Shireen Khan" w:date="2024-08-09T08:53:00Z"/>
                <w:rFonts w:ascii="Calibri" w:eastAsia="Times New Roman" w:hAnsi="Calibri" w:cs="Calibri"/>
                <w:color w:val="000000"/>
              </w:rPr>
            </w:pPr>
            <w:ins w:id="380" w:author="Shireen Khan" w:date="2024-08-09T08:53:00Z">
              <w:r w:rsidRPr="000E12AB">
                <w:rPr>
                  <w:rFonts w:ascii="Calibri" w:eastAsia="Times New Roman" w:hAnsi="Calibri" w:cs="Calibri"/>
                  <w:color w:val="000000"/>
                </w:rPr>
                <w:t>Out</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699CE02E" w14:textId="77777777" w:rsidR="00AD4F61" w:rsidRPr="000E12AB" w:rsidRDefault="00AD4F61" w:rsidP="00120A11">
            <w:pPr>
              <w:spacing w:after="0" w:line="240" w:lineRule="auto"/>
              <w:rPr>
                <w:ins w:id="381" w:author="Shireen Khan" w:date="2024-08-09T08:53:00Z"/>
                <w:rFonts w:ascii="Calibri" w:eastAsia="Times New Roman" w:hAnsi="Calibri" w:cs="Calibri"/>
                <w:color w:val="000000"/>
              </w:rPr>
            </w:pPr>
            <w:ins w:id="382" w:author="Shireen Khan" w:date="2024-08-09T08:53:00Z">
              <w:r w:rsidRPr="000E12AB">
                <w:rPr>
                  <w:rFonts w:ascii="Calibri" w:eastAsia="Times New Roman" w:hAnsi="Calibri" w:cs="Calibri"/>
                  <w:color w:val="000000"/>
                </w:rPr>
                <w:t>Immunization</w:t>
              </w:r>
            </w:ins>
          </w:p>
        </w:tc>
        <w:tc>
          <w:tcPr>
            <w:tcW w:w="0" w:type="auto"/>
            <w:tcBorders>
              <w:top w:val="nil"/>
              <w:left w:val="nil"/>
              <w:bottom w:val="single" w:sz="4" w:space="0" w:color="auto"/>
              <w:right w:val="single" w:sz="4" w:space="0" w:color="auto"/>
            </w:tcBorders>
            <w:shd w:val="clear" w:color="auto" w:fill="auto"/>
            <w:noWrap/>
            <w:vAlign w:val="bottom"/>
            <w:hideMark/>
          </w:tcPr>
          <w:p w14:paraId="42512B70" w14:textId="77777777" w:rsidR="00AD4F61" w:rsidRPr="00AD4F61" w:rsidRDefault="00AD4F61" w:rsidP="00120A11">
            <w:pPr>
              <w:spacing w:after="0" w:line="240" w:lineRule="auto"/>
              <w:rPr>
                <w:ins w:id="383" w:author="Shireen Khan" w:date="2024-08-09T08:53:00Z"/>
                <w:rFonts w:ascii="Calibri" w:eastAsia="Times New Roman" w:hAnsi="Calibri" w:cs="Calibri"/>
                <w:color w:val="000000"/>
                <w:highlight w:val="lightGray"/>
                <w:rPrChange w:id="384" w:author="Shireen Khan" w:date="2024-08-09T08:53:00Z">
                  <w:rPr>
                    <w:ins w:id="385" w:author="Shireen Khan" w:date="2024-08-09T08:53:00Z"/>
                    <w:rFonts w:ascii="Calibri" w:eastAsia="Times New Roman" w:hAnsi="Calibri" w:cs="Calibri"/>
                    <w:color w:val="000000"/>
                  </w:rPr>
                </w:rPrChange>
              </w:rPr>
            </w:pPr>
            <w:ins w:id="386" w:author="Shireen Khan" w:date="2024-08-09T08:53:00Z">
              <w:r w:rsidRPr="00AD4F61">
                <w:rPr>
                  <w:rFonts w:ascii="Calibri" w:eastAsia="Times New Roman" w:hAnsi="Calibri" w:cs="Calibri"/>
                  <w:color w:val="000000"/>
                  <w:highlight w:val="lightGray"/>
                  <w:rPrChange w:id="387" w:author="Shireen Khan" w:date="2024-08-09T08:53:00Z">
                    <w:rPr>
                      <w:rFonts w:ascii="Calibri" w:eastAsia="Times New Roman" w:hAnsi="Calibri" w:cs="Calibri"/>
                      <w:color w:val="000000"/>
                    </w:rPr>
                  </w:rPrChange>
                </w:rPr>
                <w:t>Immunization</w:t>
              </w:r>
            </w:ins>
          </w:p>
        </w:tc>
        <w:tc>
          <w:tcPr>
            <w:tcW w:w="0" w:type="auto"/>
            <w:tcBorders>
              <w:top w:val="nil"/>
              <w:left w:val="nil"/>
              <w:bottom w:val="single" w:sz="4" w:space="0" w:color="auto"/>
              <w:right w:val="single" w:sz="4" w:space="0" w:color="auto"/>
            </w:tcBorders>
            <w:shd w:val="clear" w:color="auto" w:fill="auto"/>
            <w:noWrap/>
            <w:vAlign w:val="bottom"/>
            <w:hideMark/>
          </w:tcPr>
          <w:p w14:paraId="3EFC42A7" w14:textId="77777777" w:rsidR="00AD4F61" w:rsidRPr="000E12AB" w:rsidRDefault="00AD4F61" w:rsidP="00120A11">
            <w:pPr>
              <w:spacing w:after="0" w:line="240" w:lineRule="auto"/>
              <w:rPr>
                <w:ins w:id="388" w:author="Shireen Khan" w:date="2024-08-09T08:53:00Z"/>
                <w:rFonts w:ascii="Calibri" w:eastAsia="Times New Roman" w:hAnsi="Calibri" w:cs="Calibri"/>
                <w:color w:val="000000"/>
              </w:rPr>
            </w:pPr>
            <w:ins w:id="389" w:author="Shireen Khan" w:date="2024-08-09T08:53:00Z">
              <w:r w:rsidRPr="000E12AB">
                <w:rPr>
                  <w:rFonts w:ascii="Calibri" w:eastAsia="Times New Roman" w:hAnsi="Calibri" w:cs="Calibri"/>
                  <w:color w:val="000000"/>
                </w:rPr>
                <w:t> </w:t>
              </w:r>
            </w:ins>
          </w:p>
        </w:tc>
      </w:tr>
      <w:tr w:rsidR="00AD4F61" w:rsidRPr="000E12AB" w14:paraId="207FD90C" w14:textId="77777777" w:rsidTr="00120A11">
        <w:trPr>
          <w:trHeight w:val="288"/>
          <w:ins w:id="390"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1DDF3C" w14:textId="77777777" w:rsidR="00AD4F61" w:rsidRPr="000E12AB" w:rsidRDefault="00AD4F61" w:rsidP="00120A11">
            <w:pPr>
              <w:spacing w:after="0" w:line="240" w:lineRule="auto"/>
              <w:rPr>
                <w:ins w:id="391" w:author="Shireen Khan" w:date="2024-08-09T08:53:00Z"/>
                <w:rFonts w:ascii="Calibri" w:eastAsia="Times New Roman" w:hAnsi="Calibri" w:cs="Calibri"/>
                <w:color w:val="000000"/>
              </w:rPr>
            </w:pPr>
            <w:ins w:id="392" w:author="Shireen Khan" w:date="2024-08-09T08:53:00Z">
              <w:r w:rsidRPr="000E12AB">
                <w:rPr>
                  <w:rFonts w:ascii="Calibri" w:eastAsia="Times New Roman" w:hAnsi="Calibri" w:cs="Calibri"/>
                  <w:color w:val="000000"/>
                </w:rPr>
                <w:t>Out</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2C09AE48" w14:textId="77777777" w:rsidR="00AD4F61" w:rsidRPr="000E12AB" w:rsidRDefault="00AD4F61" w:rsidP="00120A11">
            <w:pPr>
              <w:spacing w:after="0" w:line="240" w:lineRule="auto"/>
              <w:rPr>
                <w:ins w:id="393" w:author="Shireen Khan" w:date="2024-08-09T08:53:00Z"/>
                <w:rFonts w:ascii="Calibri" w:eastAsia="Times New Roman" w:hAnsi="Calibri" w:cs="Calibri"/>
                <w:color w:val="000000"/>
              </w:rPr>
            </w:pPr>
            <w:ins w:id="394" w:author="Shireen Khan" w:date="2024-08-09T08:53:00Z">
              <w:r w:rsidRPr="000E12AB">
                <w:rPr>
                  <w:rFonts w:ascii="Calibri" w:eastAsia="Times New Roman" w:hAnsi="Calibri" w:cs="Calibri"/>
                  <w:color w:val="000000"/>
                </w:rPr>
                <w:t>Laboratory</w:t>
              </w:r>
            </w:ins>
          </w:p>
        </w:tc>
        <w:tc>
          <w:tcPr>
            <w:tcW w:w="0" w:type="auto"/>
            <w:tcBorders>
              <w:top w:val="nil"/>
              <w:left w:val="nil"/>
              <w:bottom w:val="single" w:sz="4" w:space="0" w:color="auto"/>
              <w:right w:val="single" w:sz="4" w:space="0" w:color="auto"/>
            </w:tcBorders>
            <w:shd w:val="clear" w:color="auto" w:fill="auto"/>
            <w:noWrap/>
            <w:vAlign w:val="bottom"/>
            <w:hideMark/>
          </w:tcPr>
          <w:p w14:paraId="0A6FBD74" w14:textId="77777777" w:rsidR="00AD4F61" w:rsidRPr="00AD4F61" w:rsidRDefault="00AD4F61" w:rsidP="00120A11">
            <w:pPr>
              <w:spacing w:after="0" w:line="240" w:lineRule="auto"/>
              <w:rPr>
                <w:ins w:id="395" w:author="Shireen Khan" w:date="2024-08-09T08:53:00Z"/>
                <w:rFonts w:ascii="Calibri" w:eastAsia="Times New Roman" w:hAnsi="Calibri" w:cs="Calibri"/>
                <w:color w:val="000000"/>
                <w:highlight w:val="lightGray"/>
                <w:rPrChange w:id="396" w:author="Shireen Khan" w:date="2024-08-09T08:53:00Z">
                  <w:rPr>
                    <w:ins w:id="397" w:author="Shireen Khan" w:date="2024-08-09T08:53:00Z"/>
                    <w:rFonts w:ascii="Calibri" w:eastAsia="Times New Roman" w:hAnsi="Calibri" w:cs="Calibri"/>
                    <w:color w:val="000000"/>
                  </w:rPr>
                </w:rPrChange>
              </w:rPr>
            </w:pPr>
            <w:ins w:id="398" w:author="Shireen Khan" w:date="2024-08-09T08:53:00Z">
              <w:r w:rsidRPr="00AD4F61">
                <w:rPr>
                  <w:rFonts w:ascii="Calibri" w:eastAsia="Times New Roman" w:hAnsi="Calibri" w:cs="Calibri"/>
                  <w:color w:val="000000"/>
                  <w:highlight w:val="lightGray"/>
                  <w:rPrChange w:id="399" w:author="Shireen Khan" w:date="2024-08-09T08:53:00Z">
                    <w:rPr>
                      <w:rFonts w:ascii="Calibri" w:eastAsia="Times New Roman" w:hAnsi="Calibri" w:cs="Calibri"/>
                      <w:color w:val="000000"/>
                    </w:rPr>
                  </w:rPrChange>
                </w:rPr>
                <w:t>Lab Order</w:t>
              </w:r>
            </w:ins>
          </w:p>
        </w:tc>
        <w:tc>
          <w:tcPr>
            <w:tcW w:w="0" w:type="auto"/>
            <w:tcBorders>
              <w:top w:val="nil"/>
              <w:left w:val="nil"/>
              <w:bottom w:val="single" w:sz="4" w:space="0" w:color="auto"/>
              <w:right w:val="single" w:sz="4" w:space="0" w:color="auto"/>
            </w:tcBorders>
            <w:shd w:val="clear" w:color="auto" w:fill="auto"/>
            <w:noWrap/>
            <w:vAlign w:val="bottom"/>
            <w:hideMark/>
          </w:tcPr>
          <w:p w14:paraId="7BC3C595" w14:textId="77777777" w:rsidR="00AD4F61" w:rsidRPr="000E12AB" w:rsidRDefault="00AD4F61" w:rsidP="00120A11">
            <w:pPr>
              <w:spacing w:after="0" w:line="240" w:lineRule="auto"/>
              <w:rPr>
                <w:ins w:id="400" w:author="Shireen Khan" w:date="2024-08-09T08:53:00Z"/>
                <w:rFonts w:ascii="Calibri" w:eastAsia="Times New Roman" w:hAnsi="Calibri" w:cs="Calibri"/>
                <w:color w:val="000000"/>
              </w:rPr>
            </w:pPr>
            <w:ins w:id="401" w:author="Shireen Khan" w:date="2024-08-09T08:53:00Z">
              <w:r w:rsidRPr="000E12AB">
                <w:rPr>
                  <w:rFonts w:ascii="Calibri" w:eastAsia="Times New Roman" w:hAnsi="Calibri" w:cs="Calibri"/>
                  <w:color w:val="000000"/>
                </w:rPr>
                <w:t>Order no</w:t>
              </w:r>
            </w:ins>
          </w:p>
        </w:tc>
      </w:tr>
      <w:tr w:rsidR="00AD4F61" w:rsidRPr="000E12AB" w14:paraId="7A11AB68" w14:textId="77777777" w:rsidTr="00120A11">
        <w:trPr>
          <w:trHeight w:val="288"/>
          <w:ins w:id="402"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B654D5" w14:textId="77777777" w:rsidR="00AD4F61" w:rsidRPr="000E12AB" w:rsidRDefault="00AD4F61" w:rsidP="00120A11">
            <w:pPr>
              <w:spacing w:after="0" w:line="240" w:lineRule="auto"/>
              <w:rPr>
                <w:ins w:id="403" w:author="Shireen Khan" w:date="2024-08-09T08:53:00Z"/>
                <w:rFonts w:ascii="Calibri" w:eastAsia="Times New Roman" w:hAnsi="Calibri" w:cs="Calibri"/>
                <w:color w:val="000000"/>
              </w:rPr>
            </w:pPr>
            <w:ins w:id="404" w:author="Shireen Khan" w:date="2024-08-09T08:53:00Z">
              <w:r w:rsidRPr="000E12AB">
                <w:rPr>
                  <w:rFonts w:ascii="Calibri" w:eastAsia="Times New Roman" w:hAnsi="Calibri" w:cs="Calibri"/>
                  <w:color w:val="000000"/>
                </w:rPr>
                <w:t>In</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64E16769" w14:textId="77777777" w:rsidR="00AD4F61" w:rsidRPr="000E12AB" w:rsidRDefault="00AD4F61" w:rsidP="00120A11">
            <w:pPr>
              <w:spacing w:after="0" w:line="240" w:lineRule="auto"/>
              <w:rPr>
                <w:ins w:id="405" w:author="Shireen Khan" w:date="2024-08-09T08:53:00Z"/>
                <w:rFonts w:ascii="Calibri" w:eastAsia="Times New Roman" w:hAnsi="Calibri" w:cs="Calibri"/>
                <w:color w:val="000000"/>
              </w:rPr>
            </w:pPr>
            <w:ins w:id="406" w:author="Shireen Khan" w:date="2024-08-09T08:53:00Z">
              <w:r w:rsidRPr="000E12AB">
                <w:rPr>
                  <w:rFonts w:ascii="Calibri" w:eastAsia="Times New Roman" w:hAnsi="Calibri" w:cs="Calibri"/>
                  <w:color w:val="000000"/>
                </w:rPr>
                <w:t>Laboratory</w:t>
              </w:r>
            </w:ins>
          </w:p>
        </w:tc>
        <w:tc>
          <w:tcPr>
            <w:tcW w:w="0" w:type="auto"/>
            <w:tcBorders>
              <w:top w:val="nil"/>
              <w:left w:val="nil"/>
              <w:bottom w:val="single" w:sz="4" w:space="0" w:color="auto"/>
              <w:right w:val="single" w:sz="4" w:space="0" w:color="auto"/>
            </w:tcBorders>
            <w:shd w:val="clear" w:color="auto" w:fill="auto"/>
            <w:noWrap/>
            <w:vAlign w:val="bottom"/>
            <w:hideMark/>
          </w:tcPr>
          <w:p w14:paraId="364926E6" w14:textId="77777777" w:rsidR="00AD4F61" w:rsidRPr="00AD4F61" w:rsidRDefault="00AD4F61" w:rsidP="00120A11">
            <w:pPr>
              <w:spacing w:after="0" w:line="240" w:lineRule="auto"/>
              <w:rPr>
                <w:ins w:id="407" w:author="Shireen Khan" w:date="2024-08-09T08:53:00Z"/>
                <w:rFonts w:ascii="Calibri" w:eastAsia="Times New Roman" w:hAnsi="Calibri" w:cs="Calibri"/>
                <w:color w:val="000000"/>
                <w:highlight w:val="lightGray"/>
                <w:rPrChange w:id="408" w:author="Shireen Khan" w:date="2024-08-09T08:53:00Z">
                  <w:rPr>
                    <w:ins w:id="409" w:author="Shireen Khan" w:date="2024-08-09T08:53:00Z"/>
                    <w:rFonts w:ascii="Calibri" w:eastAsia="Times New Roman" w:hAnsi="Calibri" w:cs="Calibri"/>
                    <w:color w:val="000000"/>
                  </w:rPr>
                </w:rPrChange>
              </w:rPr>
            </w:pPr>
            <w:ins w:id="410" w:author="Shireen Khan" w:date="2024-08-09T08:53:00Z">
              <w:r w:rsidRPr="00AD4F61">
                <w:rPr>
                  <w:rFonts w:ascii="Calibri" w:eastAsia="Times New Roman" w:hAnsi="Calibri" w:cs="Calibri"/>
                  <w:color w:val="000000"/>
                  <w:highlight w:val="lightGray"/>
                  <w:rPrChange w:id="411" w:author="Shireen Khan" w:date="2024-08-09T08:53:00Z">
                    <w:rPr>
                      <w:rFonts w:ascii="Calibri" w:eastAsia="Times New Roman" w:hAnsi="Calibri" w:cs="Calibri"/>
                      <w:color w:val="000000"/>
                    </w:rPr>
                  </w:rPrChange>
                </w:rPr>
                <w:t>Lab Result</w:t>
              </w:r>
            </w:ins>
          </w:p>
        </w:tc>
        <w:tc>
          <w:tcPr>
            <w:tcW w:w="0" w:type="auto"/>
            <w:tcBorders>
              <w:top w:val="nil"/>
              <w:left w:val="nil"/>
              <w:bottom w:val="single" w:sz="4" w:space="0" w:color="auto"/>
              <w:right w:val="single" w:sz="4" w:space="0" w:color="auto"/>
            </w:tcBorders>
            <w:shd w:val="clear" w:color="auto" w:fill="auto"/>
            <w:noWrap/>
            <w:vAlign w:val="bottom"/>
            <w:hideMark/>
          </w:tcPr>
          <w:p w14:paraId="2F6613C8" w14:textId="77777777" w:rsidR="00AD4F61" w:rsidRPr="000E12AB" w:rsidRDefault="00AD4F61" w:rsidP="00120A11">
            <w:pPr>
              <w:spacing w:after="0" w:line="240" w:lineRule="auto"/>
              <w:rPr>
                <w:ins w:id="412" w:author="Shireen Khan" w:date="2024-08-09T08:53:00Z"/>
                <w:rFonts w:ascii="Calibri" w:eastAsia="Times New Roman" w:hAnsi="Calibri" w:cs="Calibri"/>
                <w:color w:val="000000"/>
              </w:rPr>
            </w:pPr>
            <w:ins w:id="413" w:author="Shireen Khan" w:date="2024-08-09T08:53:00Z">
              <w:r w:rsidRPr="000E12AB">
                <w:rPr>
                  <w:rFonts w:ascii="Calibri" w:eastAsia="Times New Roman" w:hAnsi="Calibri" w:cs="Calibri"/>
                  <w:color w:val="000000"/>
                </w:rPr>
                <w:t>Order no | Accession No</w:t>
              </w:r>
            </w:ins>
          </w:p>
        </w:tc>
      </w:tr>
      <w:tr w:rsidR="00AD4F61" w:rsidRPr="000E12AB" w14:paraId="12CF71A7" w14:textId="77777777" w:rsidTr="00120A11">
        <w:trPr>
          <w:trHeight w:val="288"/>
          <w:ins w:id="414"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E9A720" w14:textId="77777777" w:rsidR="00AD4F61" w:rsidRPr="000E12AB" w:rsidRDefault="00AD4F61" w:rsidP="00120A11">
            <w:pPr>
              <w:spacing w:after="0" w:line="240" w:lineRule="auto"/>
              <w:rPr>
                <w:ins w:id="415" w:author="Shireen Khan" w:date="2024-08-09T08:53:00Z"/>
                <w:rFonts w:ascii="Calibri" w:eastAsia="Times New Roman" w:hAnsi="Calibri" w:cs="Calibri"/>
                <w:color w:val="000000"/>
              </w:rPr>
            </w:pPr>
            <w:ins w:id="416" w:author="Shireen Khan" w:date="2024-08-09T08:53:00Z">
              <w:r w:rsidRPr="000E12AB">
                <w:rPr>
                  <w:rFonts w:ascii="Calibri" w:eastAsia="Times New Roman" w:hAnsi="Calibri" w:cs="Calibri"/>
                  <w:color w:val="000000"/>
                </w:rPr>
                <w:t>Out</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28BD314C" w14:textId="77777777" w:rsidR="00AD4F61" w:rsidRPr="000E12AB" w:rsidRDefault="00AD4F61" w:rsidP="00120A11">
            <w:pPr>
              <w:spacing w:after="0" w:line="240" w:lineRule="auto"/>
              <w:rPr>
                <w:ins w:id="417" w:author="Shireen Khan" w:date="2024-08-09T08:53:00Z"/>
                <w:rFonts w:ascii="Calibri" w:eastAsia="Times New Roman" w:hAnsi="Calibri" w:cs="Calibri"/>
                <w:color w:val="000000"/>
              </w:rPr>
            </w:pPr>
            <w:ins w:id="418" w:author="Shireen Khan" w:date="2024-08-09T08:53:00Z">
              <w:r w:rsidRPr="000E12AB">
                <w:rPr>
                  <w:rFonts w:ascii="Calibri" w:eastAsia="Times New Roman" w:hAnsi="Calibri" w:cs="Calibri"/>
                  <w:color w:val="000000"/>
                </w:rPr>
                <w:t>Laboratory</w:t>
              </w:r>
            </w:ins>
          </w:p>
        </w:tc>
        <w:tc>
          <w:tcPr>
            <w:tcW w:w="0" w:type="auto"/>
            <w:tcBorders>
              <w:top w:val="nil"/>
              <w:left w:val="nil"/>
              <w:bottom w:val="single" w:sz="4" w:space="0" w:color="auto"/>
              <w:right w:val="single" w:sz="4" w:space="0" w:color="auto"/>
            </w:tcBorders>
            <w:shd w:val="clear" w:color="auto" w:fill="auto"/>
            <w:noWrap/>
            <w:vAlign w:val="bottom"/>
            <w:hideMark/>
          </w:tcPr>
          <w:p w14:paraId="7D18ECB3" w14:textId="77777777" w:rsidR="00AD4F61" w:rsidRPr="00AD4F61" w:rsidRDefault="00AD4F61" w:rsidP="00120A11">
            <w:pPr>
              <w:spacing w:after="0" w:line="240" w:lineRule="auto"/>
              <w:rPr>
                <w:ins w:id="419" w:author="Shireen Khan" w:date="2024-08-09T08:53:00Z"/>
                <w:rFonts w:ascii="Calibri" w:eastAsia="Times New Roman" w:hAnsi="Calibri" w:cs="Calibri"/>
                <w:color w:val="000000"/>
                <w:highlight w:val="lightGray"/>
                <w:rPrChange w:id="420" w:author="Shireen Khan" w:date="2024-08-09T08:53:00Z">
                  <w:rPr>
                    <w:ins w:id="421" w:author="Shireen Khan" w:date="2024-08-09T08:53:00Z"/>
                    <w:rFonts w:ascii="Calibri" w:eastAsia="Times New Roman" w:hAnsi="Calibri" w:cs="Calibri"/>
                    <w:color w:val="000000"/>
                  </w:rPr>
                </w:rPrChange>
              </w:rPr>
            </w:pPr>
            <w:ins w:id="422" w:author="Shireen Khan" w:date="2024-08-09T08:53:00Z">
              <w:r w:rsidRPr="00AD4F61">
                <w:rPr>
                  <w:rFonts w:ascii="Calibri" w:eastAsia="Times New Roman" w:hAnsi="Calibri" w:cs="Calibri"/>
                  <w:color w:val="000000"/>
                  <w:highlight w:val="lightGray"/>
                  <w:rPrChange w:id="423" w:author="Shireen Khan" w:date="2024-08-09T08:53:00Z">
                    <w:rPr>
                      <w:rFonts w:ascii="Calibri" w:eastAsia="Times New Roman" w:hAnsi="Calibri" w:cs="Calibri"/>
                      <w:color w:val="000000"/>
                    </w:rPr>
                  </w:rPrChange>
                </w:rPr>
                <w:t>Lab Result</w:t>
              </w:r>
            </w:ins>
          </w:p>
        </w:tc>
        <w:tc>
          <w:tcPr>
            <w:tcW w:w="0" w:type="auto"/>
            <w:tcBorders>
              <w:top w:val="nil"/>
              <w:left w:val="nil"/>
              <w:bottom w:val="single" w:sz="4" w:space="0" w:color="auto"/>
              <w:right w:val="single" w:sz="4" w:space="0" w:color="auto"/>
            </w:tcBorders>
            <w:shd w:val="clear" w:color="auto" w:fill="auto"/>
            <w:noWrap/>
            <w:vAlign w:val="bottom"/>
            <w:hideMark/>
          </w:tcPr>
          <w:p w14:paraId="403D82CB" w14:textId="77777777" w:rsidR="00AD4F61" w:rsidRPr="000E12AB" w:rsidRDefault="00AD4F61" w:rsidP="00120A11">
            <w:pPr>
              <w:spacing w:after="0" w:line="240" w:lineRule="auto"/>
              <w:rPr>
                <w:ins w:id="424" w:author="Shireen Khan" w:date="2024-08-09T08:53:00Z"/>
                <w:rFonts w:ascii="Calibri" w:eastAsia="Times New Roman" w:hAnsi="Calibri" w:cs="Calibri"/>
                <w:color w:val="000000"/>
              </w:rPr>
            </w:pPr>
            <w:ins w:id="425" w:author="Shireen Khan" w:date="2024-08-09T08:53:00Z">
              <w:r w:rsidRPr="000E12AB">
                <w:rPr>
                  <w:rFonts w:ascii="Calibri" w:eastAsia="Times New Roman" w:hAnsi="Calibri" w:cs="Calibri"/>
                  <w:color w:val="000000"/>
                </w:rPr>
                <w:t>Order no | Accession No</w:t>
              </w:r>
            </w:ins>
          </w:p>
        </w:tc>
      </w:tr>
      <w:tr w:rsidR="00AD4F61" w:rsidRPr="000E12AB" w14:paraId="5CCE9E46" w14:textId="77777777" w:rsidTr="00120A11">
        <w:trPr>
          <w:trHeight w:val="288"/>
          <w:ins w:id="426"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47C738" w14:textId="77777777" w:rsidR="00AD4F61" w:rsidRPr="000E12AB" w:rsidRDefault="00AD4F61" w:rsidP="00120A11">
            <w:pPr>
              <w:spacing w:after="0" w:line="240" w:lineRule="auto"/>
              <w:rPr>
                <w:ins w:id="427" w:author="Shireen Khan" w:date="2024-08-09T08:53:00Z"/>
                <w:rFonts w:ascii="Calibri" w:eastAsia="Times New Roman" w:hAnsi="Calibri" w:cs="Calibri"/>
                <w:color w:val="000000"/>
              </w:rPr>
            </w:pPr>
            <w:ins w:id="428" w:author="Shireen Khan" w:date="2024-08-09T08:53:00Z">
              <w:r w:rsidRPr="000E12AB">
                <w:rPr>
                  <w:rFonts w:ascii="Calibri" w:eastAsia="Times New Roman" w:hAnsi="Calibri" w:cs="Calibri"/>
                  <w:color w:val="000000"/>
                </w:rPr>
                <w:t>In</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4BB287FC" w14:textId="77777777" w:rsidR="00AD4F61" w:rsidRPr="000E12AB" w:rsidRDefault="00AD4F61" w:rsidP="00120A11">
            <w:pPr>
              <w:spacing w:after="0" w:line="240" w:lineRule="auto"/>
              <w:rPr>
                <w:ins w:id="429" w:author="Shireen Khan" w:date="2024-08-09T08:53:00Z"/>
                <w:rFonts w:ascii="Calibri" w:eastAsia="Times New Roman" w:hAnsi="Calibri" w:cs="Calibri"/>
                <w:color w:val="000000"/>
              </w:rPr>
            </w:pPr>
            <w:ins w:id="430" w:author="Shireen Khan" w:date="2024-08-09T08:53:00Z">
              <w:r w:rsidRPr="000E12AB">
                <w:rPr>
                  <w:rFonts w:ascii="Calibri" w:eastAsia="Times New Roman" w:hAnsi="Calibri" w:cs="Calibri"/>
                  <w:color w:val="000000"/>
                </w:rPr>
                <w:t>Appointment</w:t>
              </w:r>
            </w:ins>
          </w:p>
        </w:tc>
        <w:tc>
          <w:tcPr>
            <w:tcW w:w="0" w:type="auto"/>
            <w:tcBorders>
              <w:top w:val="nil"/>
              <w:left w:val="nil"/>
              <w:bottom w:val="single" w:sz="4" w:space="0" w:color="auto"/>
              <w:right w:val="single" w:sz="4" w:space="0" w:color="auto"/>
            </w:tcBorders>
            <w:shd w:val="clear" w:color="auto" w:fill="auto"/>
            <w:noWrap/>
            <w:vAlign w:val="bottom"/>
            <w:hideMark/>
          </w:tcPr>
          <w:p w14:paraId="1B17A3D1" w14:textId="77777777" w:rsidR="00AD4F61" w:rsidRPr="00AD4F61" w:rsidRDefault="00AD4F61" w:rsidP="00120A11">
            <w:pPr>
              <w:spacing w:after="0" w:line="240" w:lineRule="auto"/>
              <w:rPr>
                <w:ins w:id="431" w:author="Shireen Khan" w:date="2024-08-09T08:53:00Z"/>
                <w:rFonts w:ascii="Calibri" w:eastAsia="Times New Roman" w:hAnsi="Calibri" w:cs="Calibri"/>
                <w:color w:val="000000"/>
                <w:highlight w:val="lightGray"/>
                <w:rPrChange w:id="432" w:author="Shireen Khan" w:date="2024-08-09T08:53:00Z">
                  <w:rPr>
                    <w:ins w:id="433" w:author="Shireen Khan" w:date="2024-08-09T08:53:00Z"/>
                    <w:rFonts w:ascii="Calibri" w:eastAsia="Times New Roman" w:hAnsi="Calibri" w:cs="Calibri"/>
                    <w:color w:val="000000"/>
                  </w:rPr>
                </w:rPrChange>
              </w:rPr>
            </w:pPr>
            <w:ins w:id="434" w:author="Shireen Khan" w:date="2024-08-09T08:53:00Z">
              <w:r w:rsidRPr="00AD4F61">
                <w:rPr>
                  <w:rFonts w:ascii="Calibri" w:eastAsia="Times New Roman" w:hAnsi="Calibri" w:cs="Calibri"/>
                  <w:color w:val="000000"/>
                  <w:highlight w:val="lightGray"/>
                  <w:rPrChange w:id="435" w:author="Shireen Khan" w:date="2024-08-09T08:53:00Z">
                    <w:rPr>
                      <w:rFonts w:ascii="Calibri" w:eastAsia="Times New Roman" w:hAnsi="Calibri" w:cs="Calibri"/>
                      <w:color w:val="000000"/>
                    </w:rPr>
                  </w:rPrChange>
                </w:rPr>
                <w:t>Appointment</w:t>
              </w:r>
            </w:ins>
          </w:p>
        </w:tc>
        <w:tc>
          <w:tcPr>
            <w:tcW w:w="0" w:type="auto"/>
            <w:tcBorders>
              <w:top w:val="nil"/>
              <w:left w:val="nil"/>
              <w:bottom w:val="single" w:sz="4" w:space="0" w:color="auto"/>
              <w:right w:val="single" w:sz="4" w:space="0" w:color="auto"/>
            </w:tcBorders>
            <w:shd w:val="clear" w:color="auto" w:fill="auto"/>
            <w:noWrap/>
            <w:vAlign w:val="bottom"/>
            <w:hideMark/>
          </w:tcPr>
          <w:p w14:paraId="74F45786" w14:textId="77777777" w:rsidR="00AD4F61" w:rsidRPr="000E12AB" w:rsidRDefault="00AD4F61" w:rsidP="00120A11">
            <w:pPr>
              <w:spacing w:after="0" w:line="240" w:lineRule="auto"/>
              <w:rPr>
                <w:ins w:id="436" w:author="Shireen Khan" w:date="2024-08-09T08:53:00Z"/>
                <w:rFonts w:ascii="Calibri" w:eastAsia="Times New Roman" w:hAnsi="Calibri" w:cs="Calibri"/>
                <w:color w:val="000000"/>
              </w:rPr>
            </w:pPr>
            <w:ins w:id="437" w:author="Shireen Khan" w:date="2024-08-09T08:53:00Z">
              <w:r w:rsidRPr="000E12AB">
                <w:rPr>
                  <w:rFonts w:ascii="Calibri" w:eastAsia="Times New Roman" w:hAnsi="Calibri" w:cs="Calibri"/>
                  <w:color w:val="000000"/>
                </w:rPr>
                <w:t>Appointment Date and Time</w:t>
              </w:r>
            </w:ins>
          </w:p>
        </w:tc>
      </w:tr>
      <w:tr w:rsidR="00AD4F61" w:rsidRPr="000E12AB" w14:paraId="662829FF" w14:textId="77777777" w:rsidTr="00120A11">
        <w:trPr>
          <w:trHeight w:val="288"/>
          <w:ins w:id="438"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9AC129" w14:textId="77777777" w:rsidR="00AD4F61" w:rsidRPr="000E12AB" w:rsidRDefault="00AD4F61" w:rsidP="00120A11">
            <w:pPr>
              <w:spacing w:after="0" w:line="240" w:lineRule="auto"/>
              <w:rPr>
                <w:ins w:id="439" w:author="Shireen Khan" w:date="2024-08-09T08:53:00Z"/>
                <w:rFonts w:ascii="Calibri" w:eastAsia="Times New Roman" w:hAnsi="Calibri" w:cs="Calibri"/>
                <w:color w:val="000000"/>
              </w:rPr>
            </w:pPr>
            <w:ins w:id="440" w:author="Shireen Khan" w:date="2024-08-09T08:53:00Z">
              <w:r w:rsidRPr="000E12AB">
                <w:rPr>
                  <w:rFonts w:ascii="Calibri" w:eastAsia="Times New Roman" w:hAnsi="Calibri" w:cs="Calibri"/>
                  <w:color w:val="000000"/>
                </w:rPr>
                <w:t>Out</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34F14B04" w14:textId="77777777" w:rsidR="00AD4F61" w:rsidRPr="000E12AB" w:rsidRDefault="00AD4F61" w:rsidP="00120A11">
            <w:pPr>
              <w:spacing w:after="0" w:line="240" w:lineRule="auto"/>
              <w:rPr>
                <w:ins w:id="441" w:author="Shireen Khan" w:date="2024-08-09T08:53:00Z"/>
                <w:rFonts w:ascii="Calibri" w:eastAsia="Times New Roman" w:hAnsi="Calibri" w:cs="Calibri"/>
                <w:color w:val="000000"/>
              </w:rPr>
            </w:pPr>
            <w:ins w:id="442" w:author="Shireen Khan" w:date="2024-08-09T08:53:00Z">
              <w:r w:rsidRPr="000E12AB">
                <w:rPr>
                  <w:rFonts w:ascii="Calibri" w:eastAsia="Times New Roman" w:hAnsi="Calibri" w:cs="Calibri"/>
                  <w:color w:val="000000"/>
                </w:rPr>
                <w:t>Appointments</w:t>
              </w:r>
            </w:ins>
          </w:p>
        </w:tc>
        <w:tc>
          <w:tcPr>
            <w:tcW w:w="0" w:type="auto"/>
            <w:tcBorders>
              <w:top w:val="nil"/>
              <w:left w:val="nil"/>
              <w:bottom w:val="single" w:sz="4" w:space="0" w:color="auto"/>
              <w:right w:val="single" w:sz="4" w:space="0" w:color="auto"/>
            </w:tcBorders>
            <w:shd w:val="clear" w:color="auto" w:fill="auto"/>
            <w:noWrap/>
            <w:vAlign w:val="bottom"/>
            <w:hideMark/>
          </w:tcPr>
          <w:p w14:paraId="27D79B84" w14:textId="77777777" w:rsidR="00AD4F61" w:rsidRPr="00AD4F61" w:rsidRDefault="00AD4F61" w:rsidP="00120A11">
            <w:pPr>
              <w:spacing w:after="0" w:line="240" w:lineRule="auto"/>
              <w:rPr>
                <w:ins w:id="443" w:author="Shireen Khan" w:date="2024-08-09T08:53:00Z"/>
                <w:rFonts w:ascii="Calibri" w:eastAsia="Times New Roman" w:hAnsi="Calibri" w:cs="Calibri"/>
                <w:color w:val="000000"/>
                <w:highlight w:val="lightGray"/>
                <w:rPrChange w:id="444" w:author="Shireen Khan" w:date="2024-08-09T08:53:00Z">
                  <w:rPr>
                    <w:ins w:id="445" w:author="Shireen Khan" w:date="2024-08-09T08:53:00Z"/>
                    <w:rFonts w:ascii="Calibri" w:eastAsia="Times New Roman" w:hAnsi="Calibri" w:cs="Calibri"/>
                    <w:color w:val="000000"/>
                  </w:rPr>
                </w:rPrChange>
              </w:rPr>
            </w:pPr>
            <w:ins w:id="446" w:author="Shireen Khan" w:date="2024-08-09T08:53:00Z">
              <w:r w:rsidRPr="00AD4F61">
                <w:rPr>
                  <w:rFonts w:ascii="Calibri" w:eastAsia="Times New Roman" w:hAnsi="Calibri" w:cs="Calibri"/>
                  <w:color w:val="000000"/>
                  <w:highlight w:val="lightGray"/>
                  <w:rPrChange w:id="447" w:author="Shireen Khan" w:date="2024-08-09T08:53:00Z">
                    <w:rPr>
                      <w:rFonts w:ascii="Calibri" w:eastAsia="Times New Roman" w:hAnsi="Calibri" w:cs="Calibri"/>
                      <w:color w:val="000000"/>
                    </w:rPr>
                  </w:rPrChange>
                </w:rPr>
                <w:t>Appointments</w:t>
              </w:r>
            </w:ins>
          </w:p>
        </w:tc>
        <w:tc>
          <w:tcPr>
            <w:tcW w:w="0" w:type="auto"/>
            <w:tcBorders>
              <w:top w:val="nil"/>
              <w:left w:val="nil"/>
              <w:bottom w:val="single" w:sz="4" w:space="0" w:color="auto"/>
              <w:right w:val="single" w:sz="4" w:space="0" w:color="auto"/>
            </w:tcBorders>
            <w:shd w:val="clear" w:color="auto" w:fill="auto"/>
            <w:noWrap/>
            <w:vAlign w:val="bottom"/>
            <w:hideMark/>
          </w:tcPr>
          <w:p w14:paraId="1575E03C" w14:textId="77777777" w:rsidR="00AD4F61" w:rsidRPr="000E12AB" w:rsidRDefault="00AD4F61" w:rsidP="00120A11">
            <w:pPr>
              <w:spacing w:after="0" w:line="240" w:lineRule="auto"/>
              <w:rPr>
                <w:ins w:id="448" w:author="Shireen Khan" w:date="2024-08-09T08:53:00Z"/>
                <w:rFonts w:ascii="Calibri" w:eastAsia="Times New Roman" w:hAnsi="Calibri" w:cs="Calibri"/>
                <w:color w:val="000000"/>
              </w:rPr>
            </w:pPr>
            <w:ins w:id="449" w:author="Shireen Khan" w:date="2024-08-09T08:53:00Z">
              <w:r w:rsidRPr="000E12AB">
                <w:rPr>
                  <w:rFonts w:ascii="Calibri" w:eastAsia="Times New Roman" w:hAnsi="Calibri" w:cs="Calibri"/>
                  <w:color w:val="000000"/>
                </w:rPr>
                <w:t>Appointment Date and Time</w:t>
              </w:r>
            </w:ins>
          </w:p>
        </w:tc>
      </w:tr>
      <w:tr w:rsidR="00AD4F61" w:rsidRPr="000E12AB" w14:paraId="348999F0" w14:textId="77777777" w:rsidTr="00120A11">
        <w:trPr>
          <w:trHeight w:val="288"/>
          <w:ins w:id="450"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E0116D" w14:textId="77777777" w:rsidR="00AD4F61" w:rsidRPr="000E12AB" w:rsidRDefault="00AD4F61" w:rsidP="00120A11">
            <w:pPr>
              <w:spacing w:after="0" w:line="240" w:lineRule="auto"/>
              <w:rPr>
                <w:ins w:id="451" w:author="Shireen Khan" w:date="2024-08-09T08:53:00Z"/>
                <w:rFonts w:ascii="Calibri" w:eastAsia="Times New Roman" w:hAnsi="Calibri" w:cs="Calibri"/>
                <w:color w:val="000000"/>
              </w:rPr>
            </w:pPr>
            <w:ins w:id="452" w:author="Shireen Khan" w:date="2024-08-09T08:53:00Z">
              <w:r w:rsidRPr="000E12AB">
                <w:rPr>
                  <w:rFonts w:ascii="Calibri" w:eastAsia="Times New Roman" w:hAnsi="Calibri" w:cs="Calibri"/>
                  <w:color w:val="000000"/>
                </w:rPr>
                <w:t>In</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08094AC2" w14:textId="77777777" w:rsidR="00AD4F61" w:rsidRPr="000E12AB" w:rsidRDefault="00AD4F61" w:rsidP="00120A11">
            <w:pPr>
              <w:spacing w:after="0" w:line="240" w:lineRule="auto"/>
              <w:rPr>
                <w:ins w:id="453" w:author="Shireen Khan" w:date="2024-08-09T08:53:00Z"/>
                <w:rFonts w:ascii="Calibri" w:eastAsia="Times New Roman" w:hAnsi="Calibri" w:cs="Calibri"/>
                <w:color w:val="000000"/>
              </w:rPr>
            </w:pPr>
            <w:ins w:id="454" w:author="Shireen Khan" w:date="2024-08-09T08:53:00Z">
              <w:r w:rsidRPr="000E12AB">
                <w:rPr>
                  <w:rFonts w:ascii="Calibri" w:eastAsia="Times New Roman" w:hAnsi="Calibri" w:cs="Calibri"/>
                  <w:color w:val="000000"/>
                </w:rPr>
                <w:t>Demographics</w:t>
              </w:r>
            </w:ins>
          </w:p>
        </w:tc>
        <w:tc>
          <w:tcPr>
            <w:tcW w:w="0" w:type="auto"/>
            <w:tcBorders>
              <w:top w:val="nil"/>
              <w:left w:val="nil"/>
              <w:bottom w:val="single" w:sz="4" w:space="0" w:color="auto"/>
              <w:right w:val="single" w:sz="4" w:space="0" w:color="auto"/>
            </w:tcBorders>
            <w:shd w:val="clear" w:color="auto" w:fill="auto"/>
            <w:noWrap/>
            <w:vAlign w:val="bottom"/>
            <w:hideMark/>
          </w:tcPr>
          <w:p w14:paraId="6785A4E1" w14:textId="77777777" w:rsidR="00AD4F61" w:rsidRPr="00AD4F61" w:rsidRDefault="00AD4F61" w:rsidP="00120A11">
            <w:pPr>
              <w:spacing w:after="0" w:line="240" w:lineRule="auto"/>
              <w:rPr>
                <w:ins w:id="455" w:author="Shireen Khan" w:date="2024-08-09T08:53:00Z"/>
                <w:rFonts w:ascii="Calibri" w:eastAsia="Times New Roman" w:hAnsi="Calibri" w:cs="Calibri"/>
                <w:color w:val="000000"/>
                <w:highlight w:val="lightGray"/>
                <w:rPrChange w:id="456" w:author="Shireen Khan" w:date="2024-08-09T08:53:00Z">
                  <w:rPr>
                    <w:ins w:id="457" w:author="Shireen Khan" w:date="2024-08-09T08:53:00Z"/>
                    <w:rFonts w:ascii="Calibri" w:eastAsia="Times New Roman" w:hAnsi="Calibri" w:cs="Calibri"/>
                    <w:color w:val="000000"/>
                  </w:rPr>
                </w:rPrChange>
              </w:rPr>
            </w:pPr>
            <w:ins w:id="458" w:author="Shireen Khan" w:date="2024-08-09T08:53:00Z">
              <w:r w:rsidRPr="00AD4F61">
                <w:rPr>
                  <w:rFonts w:ascii="Calibri" w:eastAsia="Times New Roman" w:hAnsi="Calibri" w:cs="Calibri"/>
                  <w:color w:val="000000"/>
                  <w:highlight w:val="lightGray"/>
                  <w:rPrChange w:id="459" w:author="Shireen Khan" w:date="2024-08-09T08:53:00Z">
                    <w:rPr>
                      <w:rFonts w:ascii="Calibri" w:eastAsia="Times New Roman" w:hAnsi="Calibri" w:cs="Calibri"/>
                      <w:color w:val="000000"/>
                    </w:rPr>
                  </w:rPrChange>
                </w:rPr>
                <w:t>Demographics</w:t>
              </w:r>
            </w:ins>
          </w:p>
        </w:tc>
        <w:tc>
          <w:tcPr>
            <w:tcW w:w="0" w:type="auto"/>
            <w:tcBorders>
              <w:top w:val="nil"/>
              <w:left w:val="nil"/>
              <w:bottom w:val="single" w:sz="4" w:space="0" w:color="auto"/>
              <w:right w:val="single" w:sz="4" w:space="0" w:color="auto"/>
            </w:tcBorders>
            <w:shd w:val="clear" w:color="auto" w:fill="auto"/>
            <w:noWrap/>
            <w:vAlign w:val="bottom"/>
            <w:hideMark/>
          </w:tcPr>
          <w:p w14:paraId="0D13329E" w14:textId="77777777" w:rsidR="00AD4F61" w:rsidRPr="000E12AB" w:rsidRDefault="00AD4F61" w:rsidP="00120A11">
            <w:pPr>
              <w:spacing w:after="0" w:line="240" w:lineRule="auto"/>
              <w:rPr>
                <w:ins w:id="460" w:author="Shireen Khan" w:date="2024-08-09T08:53:00Z"/>
                <w:rFonts w:ascii="Calibri" w:eastAsia="Times New Roman" w:hAnsi="Calibri" w:cs="Calibri"/>
                <w:color w:val="000000"/>
              </w:rPr>
            </w:pPr>
            <w:ins w:id="461" w:author="Shireen Khan" w:date="2024-08-09T08:53:00Z">
              <w:r w:rsidRPr="000E12AB">
                <w:rPr>
                  <w:rFonts w:ascii="Calibri" w:eastAsia="Times New Roman" w:hAnsi="Calibri" w:cs="Calibri"/>
                  <w:color w:val="000000"/>
                </w:rPr>
                <w:t> </w:t>
              </w:r>
            </w:ins>
          </w:p>
        </w:tc>
      </w:tr>
      <w:tr w:rsidR="00AD4F61" w:rsidRPr="000E12AB" w14:paraId="1F388E94" w14:textId="77777777" w:rsidTr="00120A11">
        <w:trPr>
          <w:trHeight w:val="288"/>
          <w:ins w:id="462"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E34B0E" w14:textId="77777777" w:rsidR="00AD4F61" w:rsidRPr="000E12AB" w:rsidRDefault="00AD4F61" w:rsidP="00120A11">
            <w:pPr>
              <w:spacing w:after="0" w:line="240" w:lineRule="auto"/>
              <w:rPr>
                <w:ins w:id="463" w:author="Shireen Khan" w:date="2024-08-09T08:53:00Z"/>
                <w:rFonts w:ascii="Calibri" w:eastAsia="Times New Roman" w:hAnsi="Calibri" w:cs="Calibri"/>
                <w:color w:val="000000"/>
              </w:rPr>
            </w:pPr>
            <w:ins w:id="464" w:author="Shireen Khan" w:date="2024-08-09T08:53:00Z">
              <w:r w:rsidRPr="000E12AB">
                <w:rPr>
                  <w:rFonts w:ascii="Calibri" w:eastAsia="Times New Roman" w:hAnsi="Calibri" w:cs="Calibri"/>
                  <w:color w:val="000000"/>
                </w:rPr>
                <w:t>Out</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33C31AC6" w14:textId="77777777" w:rsidR="00AD4F61" w:rsidRPr="000E12AB" w:rsidRDefault="00AD4F61" w:rsidP="00120A11">
            <w:pPr>
              <w:spacing w:after="0" w:line="240" w:lineRule="auto"/>
              <w:rPr>
                <w:ins w:id="465" w:author="Shireen Khan" w:date="2024-08-09T08:53:00Z"/>
                <w:rFonts w:ascii="Calibri" w:eastAsia="Times New Roman" w:hAnsi="Calibri" w:cs="Calibri"/>
                <w:color w:val="000000"/>
              </w:rPr>
            </w:pPr>
            <w:ins w:id="466" w:author="Shireen Khan" w:date="2024-08-09T08:53:00Z">
              <w:r w:rsidRPr="000E12AB">
                <w:rPr>
                  <w:rFonts w:ascii="Calibri" w:eastAsia="Times New Roman" w:hAnsi="Calibri" w:cs="Calibri"/>
                  <w:color w:val="000000"/>
                </w:rPr>
                <w:t>Demographics</w:t>
              </w:r>
            </w:ins>
          </w:p>
        </w:tc>
        <w:tc>
          <w:tcPr>
            <w:tcW w:w="0" w:type="auto"/>
            <w:tcBorders>
              <w:top w:val="nil"/>
              <w:left w:val="nil"/>
              <w:bottom w:val="single" w:sz="4" w:space="0" w:color="auto"/>
              <w:right w:val="single" w:sz="4" w:space="0" w:color="auto"/>
            </w:tcBorders>
            <w:shd w:val="clear" w:color="auto" w:fill="auto"/>
            <w:noWrap/>
            <w:vAlign w:val="bottom"/>
            <w:hideMark/>
          </w:tcPr>
          <w:p w14:paraId="5EE6EABB" w14:textId="77777777" w:rsidR="00AD4F61" w:rsidRPr="00AD4F61" w:rsidRDefault="00AD4F61" w:rsidP="00120A11">
            <w:pPr>
              <w:spacing w:after="0" w:line="240" w:lineRule="auto"/>
              <w:rPr>
                <w:ins w:id="467" w:author="Shireen Khan" w:date="2024-08-09T08:53:00Z"/>
                <w:rFonts w:ascii="Calibri" w:eastAsia="Times New Roman" w:hAnsi="Calibri" w:cs="Calibri"/>
                <w:color w:val="000000"/>
                <w:highlight w:val="lightGray"/>
                <w:rPrChange w:id="468" w:author="Shireen Khan" w:date="2024-08-09T08:53:00Z">
                  <w:rPr>
                    <w:ins w:id="469" w:author="Shireen Khan" w:date="2024-08-09T08:53:00Z"/>
                    <w:rFonts w:ascii="Calibri" w:eastAsia="Times New Roman" w:hAnsi="Calibri" w:cs="Calibri"/>
                    <w:color w:val="000000"/>
                  </w:rPr>
                </w:rPrChange>
              </w:rPr>
            </w:pPr>
            <w:ins w:id="470" w:author="Shireen Khan" w:date="2024-08-09T08:53:00Z">
              <w:r w:rsidRPr="00AD4F61">
                <w:rPr>
                  <w:rFonts w:ascii="Calibri" w:eastAsia="Times New Roman" w:hAnsi="Calibri" w:cs="Calibri"/>
                  <w:color w:val="000000"/>
                  <w:highlight w:val="lightGray"/>
                  <w:rPrChange w:id="471" w:author="Shireen Khan" w:date="2024-08-09T08:53:00Z">
                    <w:rPr>
                      <w:rFonts w:ascii="Calibri" w:eastAsia="Times New Roman" w:hAnsi="Calibri" w:cs="Calibri"/>
                      <w:color w:val="000000"/>
                    </w:rPr>
                  </w:rPrChange>
                </w:rPr>
                <w:t>Demographics</w:t>
              </w:r>
            </w:ins>
          </w:p>
        </w:tc>
        <w:tc>
          <w:tcPr>
            <w:tcW w:w="0" w:type="auto"/>
            <w:tcBorders>
              <w:top w:val="nil"/>
              <w:left w:val="nil"/>
              <w:bottom w:val="single" w:sz="4" w:space="0" w:color="auto"/>
              <w:right w:val="single" w:sz="4" w:space="0" w:color="auto"/>
            </w:tcBorders>
            <w:shd w:val="clear" w:color="auto" w:fill="auto"/>
            <w:noWrap/>
            <w:vAlign w:val="bottom"/>
            <w:hideMark/>
          </w:tcPr>
          <w:p w14:paraId="5BC7E8BD" w14:textId="77777777" w:rsidR="00AD4F61" w:rsidRPr="000E12AB" w:rsidRDefault="00AD4F61" w:rsidP="00120A11">
            <w:pPr>
              <w:spacing w:after="0" w:line="240" w:lineRule="auto"/>
              <w:rPr>
                <w:ins w:id="472" w:author="Shireen Khan" w:date="2024-08-09T08:53:00Z"/>
                <w:rFonts w:ascii="Calibri" w:eastAsia="Times New Roman" w:hAnsi="Calibri" w:cs="Calibri"/>
                <w:color w:val="000000"/>
              </w:rPr>
            </w:pPr>
            <w:ins w:id="473" w:author="Shireen Khan" w:date="2024-08-09T08:53:00Z">
              <w:r w:rsidRPr="000E12AB">
                <w:rPr>
                  <w:rFonts w:ascii="Calibri" w:eastAsia="Times New Roman" w:hAnsi="Calibri" w:cs="Calibri"/>
                  <w:color w:val="000000"/>
                </w:rPr>
                <w:t> </w:t>
              </w:r>
            </w:ins>
          </w:p>
        </w:tc>
      </w:tr>
      <w:tr w:rsidR="00AD4F61" w:rsidRPr="000E12AB" w14:paraId="4B3AE8C7" w14:textId="77777777" w:rsidTr="00120A11">
        <w:trPr>
          <w:trHeight w:val="288"/>
          <w:ins w:id="474"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32B442" w14:textId="77777777" w:rsidR="00AD4F61" w:rsidRPr="000E12AB" w:rsidRDefault="00AD4F61" w:rsidP="00120A11">
            <w:pPr>
              <w:spacing w:after="0" w:line="240" w:lineRule="auto"/>
              <w:rPr>
                <w:ins w:id="475" w:author="Shireen Khan" w:date="2024-08-09T08:53:00Z"/>
                <w:rFonts w:ascii="Calibri" w:eastAsia="Times New Roman" w:hAnsi="Calibri" w:cs="Calibri"/>
                <w:color w:val="000000"/>
              </w:rPr>
            </w:pPr>
            <w:ins w:id="476" w:author="Shireen Khan" w:date="2024-08-09T08:53:00Z">
              <w:r w:rsidRPr="000E12AB">
                <w:rPr>
                  <w:rFonts w:ascii="Calibri" w:eastAsia="Times New Roman" w:hAnsi="Calibri" w:cs="Calibri"/>
                  <w:color w:val="000000"/>
                </w:rPr>
                <w:t>Out</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363A37FF" w14:textId="77777777" w:rsidR="00AD4F61" w:rsidRPr="000E12AB" w:rsidRDefault="00AD4F61" w:rsidP="00120A11">
            <w:pPr>
              <w:spacing w:after="0" w:line="240" w:lineRule="auto"/>
              <w:rPr>
                <w:ins w:id="477" w:author="Shireen Khan" w:date="2024-08-09T08:53:00Z"/>
                <w:rFonts w:ascii="Calibri" w:eastAsia="Times New Roman" w:hAnsi="Calibri" w:cs="Calibri"/>
                <w:color w:val="000000"/>
              </w:rPr>
            </w:pPr>
            <w:ins w:id="478" w:author="Shireen Khan" w:date="2024-08-09T08:53:00Z">
              <w:r w:rsidRPr="000E12AB">
                <w:rPr>
                  <w:rFonts w:ascii="Calibri" w:eastAsia="Times New Roman" w:hAnsi="Calibri" w:cs="Calibri"/>
                  <w:color w:val="000000"/>
                </w:rPr>
                <w:t>Radiology</w:t>
              </w:r>
            </w:ins>
          </w:p>
        </w:tc>
        <w:tc>
          <w:tcPr>
            <w:tcW w:w="0" w:type="auto"/>
            <w:tcBorders>
              <w:top w:val="nil"/>
              <w:left w:val="nil"/>
              <w:bottom w:val="single" w:sz="4" w:space="0" w:color="auto"/>
              <w:right w:val="single" w:sz="4" w:space="0" w:color="auto"/>
            </w:tcBorders>
            <w:shd w:val="clear" w:color="auto" w:fill="auto"/>
            <w:noWrap/>
            <w:vAlign w:val="bottom"/>
            <w:hideMark/>
          </w:tcPr>
          <w:p w14:paraId="7282FA50" w14:textId="77777777" w:rsidR="00AD4F61" w:rsidRPr="00AD4F61" w:rsidRDefault="00AD4F61" w:rsidP="00120A11">
            <w:pPr>
              <w:spacing w:after="0" w:line="240" w:lineRule="auto"/>
              <w:rPr>
                <w:ins w:id="479" w:author="Shireen Khan" w:date="2024-08-09T08:53:00Z"/>
                <w:rFonts w:ascii="Calibri" w:eastAsia="Times New Roman" w:hAnsi="Calibri" w:cs="Calibri"/>
                <w:bCs/>
                <w:color w:val="000000"/>
                <w:highlight w:val="lightGray"/>
                <w:rPrChange w:id="480" w:author="Shireen Khan" w:date="2024-08-09T08:53:00Z">
                  <w:rPr>
                    <w:ins w:id="481" w:author="Shireen Khan" w:date="2024-08-09T08:53:00Z"/>
                    <w:rFonts w:ascii="Calibri" w:eastAsia="Times New Roman" w:hAnsi="Calibri" w:cs="Calibri"/>
                    <w:bCs/>
                    <w:color w:val="000000"/>
                  </w:rPr>
                </w:rPrChange>
              </w:rPr>
            </w:pPr>
            <w:ins w:id="482" w:author="Shireen Khan" w:date="2024-08-09T08:53:00Z">
              <w:r w:rsidRPr="00AD4F61">
                <w:rPr>
                  <w:rFonts w:ascii="Calibri" w:eastAsia="Times New Roman" w:hAnsi="Calibri" w:cs="Calibri"/>
                  <w:bCs/>
                  <w:color w:val="000000"/>
                  <w:highlight w:val="lightGray"/>
                  <w:rPrChange w:id="483" w:author="Shireen Khan" w:date="2024-08-09T08:53:00Z">
                    <w:rPr>
                      <w:rFonts w:ascii="Calibri" w:eastAsia="Times New Roman" w:hAnsi="Calibri" w:cs="Calibri"/>
                      <w:bCs/>
                      <w:color w:val="000000"/>
                    </w:rPr>
                  </w:rPrChange>
                </w:rPr>
                <w:t>Radiology Order</w:t>
              </w:r>
            </w:ins>
          </w:p>
        </w:tc>
        <w:tc>
          <w:tcPr>
            <w:tcW w:w="0" w:type="auto"/>
            <w:tcBorders>
              <w:top w:val="nil"/>
              <w:left w:val="nil"/>
              <w:bottom w:val="single" w:sz="4" w:space="0" w:color="auto"/>
              <w:right w:val="single" w:sz="4" w:space="0" w:color="auto"/>
            </w:tcBorders>
            <w:shd w:val="clear" w:color="auto" w:fill="auto"/>
            <w:noWrap/>
            <w:vAlign w:val="bottom"/>
            <w:hideMark/>
          </w:tcPr>
          <w:p w14:paraId="25C9D69C" w14:textId="77777777" w:rsidR="00AD4F61" w:rsidRPr="000E12AB" w:rsidRDefault="00AD4F61" w:rsidP="00120A11">
            <w:pPr>
              <w:spacing w:after="0" w:line="240" w:lineRule="auto"/>
              <w:rPr>
                <w:ins w:id="484" w:author="Shireen Khan" w:date="2024-08-09T08:53:00Z"/>
                <w:rFonts w:ascii="Calibri" w:eastAsia="Times New Roman" w:hAnsi="Calibri" w:cs="Calibri"/>
                <w:color w:val="000000"/>
              </w:rPr>
            </w:pPr>
            <w:ins w:id="485" w:author="Shireen Khan" w:date="2024-08-09T08:53:00Z">
              <w:r w:rsidRPr="000E12AB">
                <w:rPr>
                  <w:rFonts w:ascii="Calibri" w:eastAsia="Times New Roman" w:hAnsi="Calibri" w:cs="Calibri"/>
                  <w:color w:val="000000"/>
                </w:rPr>
                <w:t>Order no</w:t>
              </w:r>
            </w:ins>
          </w:p>
        </w:tc>
      </w:tr>
      <w:tr w:rsidR="00AD4F61" w:rsidRPr="000E12AB" w14:paraId="19A117AC" w14:textId="77777777" w:rsidTr="00120A11">
        <w:trPr>
          <w:trHeight w:val="288"/>
          <w:ins w:id="486"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00E66C" w14:textId="77777777" w:rsidR="00AD4F61" w:rsidRPr="000E12AB" w:rsidRDefault="00AD4F61" w:rsidP="00120A11">
            <w:pPr>
              <w:spacing w:after="0" w:line="240" w:lineRule="auto"/>
              <w:rPr>
                <w:ins w:id="487" w:author="Shireen Khan" w:date="2024-08-09T08:53:00Z"/>
                <w:rFonts w:ascii="Calibri" w:eastAsia="Times New Roman" w:hAnsi="Calibri" w:cs="Calibri"/>
                <w:color w:val="000000"/>
              </w:rPr>
            </w:pPr>
            <w:ins w:id="488" w:author="Shireen Khan" w:date="2024-08-09T08:53:00Z">
              <w:r w:rsidRPr="000E12AB">
                <w:rPr>
                  <w:rFonts w:ascii="Calibri" w:eastAsia="Times New Roman" w:hAnsi="Calibri" w:cs="Calibri"/>
                  <w:color w:val="000000"/>
                </w:rPr>
                <w:t>In</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739485B0" w14:textId="77777777" w:rsidR="00AD4F61" w:rsidRPr="000E12AB" w:rsidRDefault="00AD4F61" w:rsidP="00120A11">
            <w:pPr>
              <w:spacing w:after="0" w:line="240" w:lineRule="auto"/>
              <w:rPr>
                <w:ins w:id="489" w:author="Shireen Khan" w:date="2024-08-09T08:53:00Z"/>
                <w:rFonts w:ascii="Calibri" w:eastAsia="Times New Roman" w:hAnsi="Calibri" w:cs="Calibri"/>
                <w:color w:val="000000"/>
              </w:rPr>
            </w:pPr>
            <w:ins w:id="490" w:author="Shireen Khan" w:date="2024-08-09T08:53:00Z">
              <w:r w:rsidRPr="000E12AB">
                <w:rPr>
                  <w:rFonts w:ascii="Calibri" w:eastAsia="Times New Roman" w:hAnsi="Calibri" w:cs="Calibri"/>
                  <w:color w:val="000000"/>
                </w:rPr>
                <w:t>Radiology</w:t>
              </w:r>
            </w:ins>
          </w:p>
        </w:tc>
        <w:tc>
          <w:tcPr>
            <w:tcW w:w="0" w:type="auto"/>
            <w:tcBorders>
              <w:top w:val="nil"/>
              <w:left w:val="nil"/>
              <w:bottom w:val="single" w:sz="4" w:space="0" w:color="auto"/>
              <w:right w:val="single" w:sz="4" w:space="0" w:color="auto"/>
            </w:tcBorders>
            <w:shd w:val="clear" w:color="auto" w:fill="auto"/>
            <w:noWrap/>
            <w:vAlign w:val="bottom"/>
            <w:hideMark/>
          </w:tcPr>
          <w:p w14:paraId="23D9A394" w14:textId="77777777" w:rsidR="00AD4F61" w:rsidRPr="00AD4F61" w:rsidRDefault="00AD4F61" w:rsidP="00120A11">
            <w:pPr>
              <w:spacing w:after="0" w:line="240" w:lineRule="auto"/>
              <w:rPr>
                <w:ins w:id="491" w:author="Shireen Khan" w:date="2024-08-09T08:53:00Z"/>
                <w:rFonts w:ascii="Calibri" w:eastAsia="Times New Roman" w:hAnsi="Calibri" w:cs="Calibri"/>
                <w:color w:val="000000"/>
                <w:highlight w:val="lightGray"/>
                <w:rPrChange w:id="492" w:author="Shireen Khan" w:date="2024-08-09T08:53:00Z">
                  <w:rPr>
                    <w:ins w:id="493" w:author="Shireen Khan" w:date="2024-08-09T08:53:00Z"/>
                    <w:rFonts w:ascii="Calibri" w:eastAsia="Times New Roman" w:hAnsi="Calibri" w:cs="Calibri"/>
                    <w:color w:val="000000"/>
                  </w:rPr>
                </w:rPrChange>
              </w:rPr>
            </w:pPr>
            <w:ins w:id="494" w:author="Shireen Khan" w:date="2024-08-09T08:53:00Z">
              <w:r w:rsidRPr="00AD4F61">
                <w:rPr>
                  <w:rFonts w:ascii="Calibri" w:eastAsia="Times New Roman" w:hAnsi="Calibri" w:cs="Calibri"/>
                  <w:color w:val="000000"/>
                  <w:highlight w:val="lightGray"/>
                  <w:rPrChange w:id="495" w:author="Shireen Khan" w:date="2024-08-09T08:53:00Z">
                    <w:rPr>
                      <w:rFonts w:ascii="Calibri" w:eastAsia="Times New Roman" w:hAnsi="Calibri" w:cs="Calibri"/>
                      <w:color w:val="000000"/>
                    </w:rPr>
                  </w:rPrChange>
                </w:rPr>
                <w:t>Radiology Results</w:t>
              </w:r>
            </w:ins>
          </w:p>
        </w:tc>
        <w:tc>
          <w:tcPr>
            <w:tcW w:w="0" w:type="auto"/>
            <w:tcBorders>
              <w:top w:val="nil"/>
              <w:left w:val="nil"/>
              <w:bottom w:val="single" w:sz="4" w:space="0" w:color="auto"/>
              <w:right w:val="single" w:sz="4" w:space="0" w:color="auto"/>
            </w:tcBorders>
            <w:shd w:val="clear" w:color="auto" w:fill="auto"/>
            <w:noWrap/>
            <w:vAlign w:val="bottom"/>
            <w:hideMark/>
          </w:tcPr>
          <w:p w14:paraId="6F653B4E" w14:textId="77777777" w:rsidR="00AD4F61" w:rsidRPr="000E12AB" w:rsidRDefault="00AD4F61" w:rsidP="00120A11">
            <w:pPr>
              <w:spacing w:after="0" w:line="240" w:lineRule="auto"/>
              <w:rPr>
                <w:ins w:id="496" w:author="Shireen Khan" w:date="2024-08-09T08:53:00Z"/>
                <w:rFonts w:ascii="Calibri" w:eastAsia="Times New Roman" w:hAnsi="Calibri" w:cs="Calibri"/>
                <w:color w:val="000000"/>
              </w:rPr>
            </w:pPr>
            <w:ins w:id="497" w:author="Shireen Khan" w:date="2024-08-09T08:53:00Z">
              <w:r w:rsidRPr="000E12AB">
                <w:rPr>
                  <w:rFonts w:ascii="Calibri" w:eastAsia="Times New Roman" w:hAnsi="Calibri" w:cs="Calibri"/>
                  <w:color w:val="000000"/>
                </w:rPr>
                <w:t>Order no | Accession No</w:t>
              </w:r>
            </w:ins>
          </w:p>
        </w:tc>
      </w:tr>
      <w:tr w:rsidR="00AD4F61" w:rsidRPr="000E12AB" w14:paraId="3FCBBD53" w14:textId="77777777" w:rsidTr="00120A11">
        <w:trPr>
          <w:trHeight w:val="288"/>
          <w:ins w:id="498"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15F088" w14:textId="77777777" w:rsidR="00AD4F61" w:rsidRPr="000E12AB" w:rsidRDefault="00AD4F61" w:rsidP="00120A11">
            <w:pPr>
              <w:spacing w:after="0" w:line="240" w:lineRule="auto"/>
              <w:rPr>
                <w:ins w:id="499" w:author="Shireen Khan" w:date="2024-08-09T08:53:00Z"/>
                <w:rFonts w:ascii="Calibri" w:eastAsia="Times New Roman" w:hAnsi="Calibri" w:cs="Calibri"/>
                <w:color w:val="000000"/>
              </w:rPr>
            </w:pPr>
            <w:ins w:id="500" w:author="Shireen Khan" w:date="2024-08-09T08:53:00Z">
              <w:r w:rsidRPr="000E12AB">
                <w:rPr>
                  <w:rFonts w:ascii="Calibri" w:eastAsia="Times New Roman" w:hAnsi="Calibri" w:cs="Calibri"/>
                  <w:color w:val="000000"/>
                </w:rPr>
                <w:t>Out</w:t>
              </w:r>
              <w:r>
                <w:rPr>
                  <w:rFonts w:ascii="Calibri" w:eastAsia="Times New Roman" w:hAnsi="Calibri" w:cs="Calibri"/>
                  <w:color w:val="000000"/>
                </w:rPr>
                <w:t>b</w:t>
              </w:r>
              <w:r w:rsidRPr="000E12AB">
                <w:rPr>
                  <w:rFonts w:ascii="Calibri" w:eastAsia="Times New Roman" w:hAnsi="Calibri" w:cs="Calibri"/>
                  <w:color w:val="000000"/>
                </w:rPr>
                <w:t>ound</w:t>
              </w:r>
            </w:ins>
          </w:p>
        </w:tc>
        <w:tc>
          <w:tcPr>
            <w:tcW w:w="0" w:type="auto"/>
            <w:tcBorders>
              <w:top w:val="nil"/>
              <w:left w:val="nil"/>
              <w:bottom w:val="single" w:sz="4" w:space="0" w:color="auto"/>
              <w:right w:val="single" w:sz="4" w:space="0" w:color="auto"/>
            </w:tcBorders>
            <w:shd w:val="clear" w:color="auto" w:fill="auto"/>
            <w:noWrap/>
            <w:vAlign w:val="bottom"/>
            <w:hideMark/>
          </w:tcPr>
          <w:p w14:paraId="68B98372" w14:textId="77777777" w:rsidR="00AD4F61" w:rsidRPr="000E12AB" w:rsidRDefault="00AD4F61" w:rsidP="00120A11">
            <w:pPr>
              <w:spacing w:after="0" w:line="240" w:lineRule="auto"/>
              <w:rPr>
                <w:ins w:id="501" w:author="Shireen Khan" w:date="2024-08-09T08:53:00Z"/>
                <w:rFonts w:ascii="Calibri" w:eastAsia="Times New Roman" w:hAnsi="Calibri" w:cs="Calibri"/>
                <w:color w:val="000000"/>
              </w:rPr>
            </w:pPr>
            <w:ins w:id="502" w:author="Shireen Khan" w:date="2024-08-09T08:53:00Z">
              <w:r w:rsidRPr="000E12AB">
                <w:rPr>
                  <w:rFonts w:ascii="Calibri" w:eastAsia="Times New Roman" w:hAnsi="Calibri" w:cs="Calibri"/>
                  <w:color w:val="000000"/>
                </w:rPr>
                <w:t>Radiology</w:t>
              </w:r>
            </w:ins>
          </w:p>
        </w:tc>
        <w:tc>
          <w:tcPr>
            <w:tcW w:w="0" w:type="auto"/>
            <w:tcBorders>
              <w:top w:val="nil"/>
              <w:left w:val="nil"/>
              <w:bottom w:val="single" w:sz="4" w:space="0" w:color="auto"/>
              <w:right w:val="single" w:sz="4" w:space="0" w:color="auto"/>
            </w:tcBorders>
            <w:shd w:val="clear" w:color="auto" w:fill="auto"/>
            <w:noWrap/>
            <w:vAlign w:val="bottom"/>
            <w:hideMark/>
          </w:tcPr>
          <w:p w14:paraId="2FF497CA" w14:textId="77777777" w:rsidR="00AD4F61" w:rsidRPr="00AD4F61" w:rsidRDefault="00AD4F61" w:rsidP="00120A11">
            <w:pPr>
              <w:spacing w:after="0" w:line="240" w:lineRule="auto"/>
              <w:rPr>
                <w:ins w:id="503" w:author="Shireen Khan" w:date="2024-08-09T08:53:00Z"/>
                <w:rFonts w:ascii="Calibri" w:eastAsia="Times New Roman" w:hAnsi="Calibri" w:cs="Calibri"/>
                <w:color w:val="000000"/>
                <w:highlight w:val="lightGray"/>
                <w:rPrChange w:id="504" w:author="Shireen Khan" w:date="2024-08-09T08:53:00Z">
                  <w:rPr>
                    <w:ins w:id="505" w:author="Shireen Khan" w:date="2024-08-09T08:53:00Z"/>
                    <w:rFonts w:ascii="Calibri" w:eastAsia="Times New Roman" w:hAnsi="Calibri" w:cs="Calibri"/>
                    <w:color w:val="000000"/>
                  </w:rPr>
                </w:rPrChange>
              </w:rPr>
            </w:pPr>
            <w:ins w:id="506" w:author="Shireen Khan" w:date="2024-08-09T08:53:00Z">
              <w:r w:rsidRPr="00AD4F61">
                <w:rPr>
                  <w:rFonts w:ascii="Calibri" w:eastAsia="Times New Roman" w:hAnsi="Calibri" w:cs="Calibri"/>
                  <w:color w:val="000000"/>
                  <w:highlight w:val="lightGray"/>
                  <w:rPrChange w:id="507" w:author="Shireen Khan" w:date="2024-08-09T08:53:00Z">
                    <w:rPr>
                      <w:rFonts w:ascii="Calibri" w:eastAsia="Times New Roman" w:hAnsi="Calibri" w:cs="Calibri"/>
                      <w:color w:val="000000"/>
                    </w:rPr>
                  </w:rPrChange>
                </w:rPr>
                <w:t>Radiology Results</w:t>
              </w:r>
            </w:ins>
          </w:p>
        </w:tc>
        <w:tc>
          <w:tcPr>
            <w:tcW w:w="0" w:type="auto"/>
            <w:tcBorders>
              <w:top w:val="nil"/>
              <w:left w:val="nil"/>
              <w:bottom w:val="single" w:sz="4" w:space="0" w:color="auto"/>
              <w:right w:val="single" w:sz="4" w:space="0" w:color="auto"/>
            </w:tcBorders>
            <w:shd w:val="clear" w:color="auto" w:fill="auto"/>
            <w:noWrap/>
            <w:vAlign w:val="bottom"/>
            <w:hideMark/>
          </w:tcPr>
          <w:p w14:paraId="556FDF06" w14:textId="77777777" w:rsidR="00AD4F61" w:rsidRPr="000E12AB" w:rsidRDefault="00AD4F61" w:rsidP="00120A11">
            <w:pPr>
              <w:spacing w:after="0" w:line="240" w:lineRule="auto"/>
              <w:rPr>
                <w:ins w:id="508" w:author="Shireen Khan" w:date="2024-08-09T08:53:00Z"/>
                <w:rFonts w:ascii="Calibri" w:eastAsia="Times New Roman" w:hAnsi="Calibri" w:cs="Calibri"/>
                <w:color w:val="000000"/>
              </w:rPr>
            </w:pPr>
            <w:ins w:id="509" w:author="Shireen Khan" w:date="2024-08-09T08:53:00Z">
              <w:r w:rsidRPr="000E12AB">
                <w:rPr>
                  <w:rFonts w:ascii="Calibri" w:eastAsia="Times New Roman" w:hAnsi="Calibri" w:cs="Calibri"/>
                  <w:color w:val="000000"/>
                </w:rPr>
                <w:t>Order no | Accession No</w:t>
              </w:r>
            </w:ins>
          </w:p>
        </w:tc>
      </w:tr>
      <w:tr w:rsidR="00AD4F61" w:rsidRPr="000E12AB" w14:paraId="64414FBE" w14:textId="77777777" w:rsidTr="00120A11">
        <w:trPr>
          <w:trHeight w:val="288"/>
          <w:ins w:id="510" w:author="Shireen Khan" w:date="2024-08-09T08:53: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2AF252" w14:textId="77777777" w:rsidR="00AD4F61" w:rsidRPr="000E12AB" w:rsidRDefault="00AD4F61" w:rsidP="00120A11">
            <w:pPr>
              <w:spacing w:after="0" w:line="240" w:lineRule="auto"/>
              <w:rPr>
                <w:ins w:id="511" w:author="Shireen Khan" w:date="2024-08-09T08:53:00Z"/>
                <w:rFonts w:ascii="Calibri" w:eastAsia="Times New Roman" w:hAnsi="Calibri" w:cs="Calibri"/>
                <w:color w:val="000000"/>
              </w:rPr>
            </w:pPr>
            <w:ins w:id="512" w:author="Shireen Khan" w:date="2024-08-09T08:53:00Z">
              <w:r w:rsidRPr="000E12AB">
                <w:rPr>
                  <w:rFonts w:ascii="Calibri" w:eastAsia="Times New Roman" w:hAnsi="Calibri" w:cs="Calibri"/>
                  <w:color w:val="000000"/>
                </w:rPr>
                <w:t>Inbound</w:t>
              </w:r>
            </w:ins>
          </w:p>
        </w:tc>
        <w:tc>
          <w:tcPr>
            <w:tcW w:w="0" w:type="auto"/>
            <w:tcBorders>
              <w:top w:val="nil"/>
              <w:left w:val="nil"/>
              <w:bottom w:val="single" w:sz="4" w:space="0" w:color="auto"/>
              <w:right w:val="single" w:sz="4" w:space="0" w:color="auto"/>
            </w:tcBorders>
            <w:shd w:val="clear" w:color="auto" w:fill="auto"/>
            <w:noWrap/>
            <w:vAlign w:val="bottom"/>
            <w:hideMark/>
          </w:tcPr>
          <w:p w14:paraId="389EED1C" w14:textId="77777777" w:rsidR="00AD4F61" w:rsidRPr="000E12AB" w:rsidRDefault="00AD4F61" w:rsidP="00120A11">
            <w:pPr>
              <w:spacing w:after="0" w:line="240" w:lineRule="auto"/>
              <w:rPr>
                <w:ins w:id="513" w:author="Shireen Khan" w:date="2024-08-09T08:53:00Z"/>
                <w:rFonts w:ascii="Calibri" w:eastAsia="Times New Roman" w:hAnsi="Calibri" w:cs="Calibri"/>
                <w:color w:val="000000"/>
              </w:rPr>
            </w:pPr>
            <w:ins w:id="514" w:author="Shireen Khan" w:date="2024-08-09T08:53:00Z">
              <w:r w:rsidRPr="000E12AB">
                <w:rPr>
                  <w:rFonts w:ascii="Calibri" w:eastAsia="Times New Roman" w:hAnsi="Calibri" w:cs="Calibri"/>
                  <w:color w:val="000000"/>
                </w:rPr>
                <w:t>Document</w:t>
              </w:r>
            </w:ins>
          </w:p>
        </w:tc>
        <w:tc>
          <w:tcPr>
            <w:tcW w:w="0" w:type="auto"/>
            <w:tcBorders>
              <w:top w:val="nil"/>
              <w:left w:val="nil"/>
              <w:bottom w:val="single" w:sz="4" w:space="0" w:color="auto"/>
              <w:right w:val="single" w:sz="4" w:space="0" w:color="auto"/>
            </w:tcBorders>
            <w:shd w:val="clear" w:color="auto" w:fill="auto"/>
            <w:noWrap/>
            <w:vAlign w:val="bottom"/>
            <w:hideMark/>
          </w:tcPr>
          <w:p w14:paraId="43FB234A" w14:textId="77777777" w:rsidR="00AD4F61" w:rsidRPr="00AD4F61" w:rsidRDefault="00AD4F61" w:rsidP="00120A11">
            <w:pPr>
              <w:spacing w:after="0" w:line="240" w:lineRule="auto"/>
              <w:rPr>
                <w:ins w:id="515" w:author="Shireen Khan" w:date="2024-08-09T08:53:00Z"/>
                <w:rFonts w:ascii="Calibri" w:eastAsia="Times New Roman" w:hAnsi="Calibri" w:cs="Calibri"/>
                <w:color w:val="000000"/>
                <w:highlight w:val="lightGray"/>
                <w:rPrChange w:id="516" w:author="Shireen Khan" w:date="2024-08-09T08:53:00Z">
                  <w:rPr>
                    <w:ins w:id="517" w:author="Shireen Khan" w:date="2024-08-09T08:53:00Z"/>
                    <w:rFonts w:ascii="Calibri" w:eastAsia="Times New Roman" w:hAnsi="Calibri" w:cs="Calibri"/>
                    <w:color w:val="000000"/>
                  </w:rPr>
                </w:rPrChange>
              </w:rPr>
            </w:pPr>
            <w:ins w:id="518" w:author="Shireen Khan" w:date="2024-08-09T08:53:00Z">
              <w:r w:rsidRPr="00AD4F61">
                <w:rPr>
                  <w:rFonts w:ascii="Calibri" w:eastAsia="Times New Roman" w:hAnsi="Calibri" w:cs="Calibri"/>
                  <w:color w:val="000000"/>
                  <w:highlight w:val="lightGray"/>
                  <w:rPrChange w:id="519" w:author="Shireen Khan" w:date="2024-08-09T08:53:00Z">
                    <w:rPr>
                      <w:rFonts w:ascii="Calibri" w:eastAsia="Times New Roman" w:hAnsi="Calibri" w:cs="Calibri"/>
                      <w:color w:val="000000"/>
                    </w:rPr>
                  </w:rPrChange>
                </w:rPr>
                <w:t>Document</w:t>
              </w:r>
            </w:ins>
          </w:p>
        </w:tc>
        <w:tc>
          <w:tcPr>
            <w:tcW w:w="0" w:type="auto"/>
            <w:tcBorders>
              <w:top w:val="nil"/>
              <w:left w:val="nil"/>
              <w:bottom w:val="single" w:sz="4" w:space="0" w:color="auto"/>
              <w:right w:val="single" w:sz="4" w:space="0" w:color="auto"/>
            </w:tcBorders>
            <w:shd w:val="clear" w:color="auto" w:fill="auto"/>
            <w:vAlign w:val="bottom"/>
            <w:hideMark/>
          </w:tcPr>
          <w:p w14:paraId="148598BD" w14:textId="77777777" w:rsidR="00AD4F61" w:rsidRPr="000E12AB" w:rsidRDefault="00AD4F61" w:rsidP="00120A11">
            <w:pPr>
              <w:spacing w:after="0" w:line="240" w:lineRule="auto"/>
              <w:rPr>
                <w:ins w:id="520" w:author="Shireen Khan" w:date="2024-08-09T08:53:00Z"/>
                <w:rFonts w:ascii="Calibri" w:eastAsia="Times New Roman" w:hAnsi="Calibri" w:cs="Calibri"/>
                <w:color w:val="000000"/>
              </w:rPr>
            </w:pPr>
            <w:ins w:id="521" w:author="Shireen Khan" w:date="2024-08-09T08:53:00Z">
              <w:r w:rsidRPr="000E12AB">
                <w:rPr>
                  <w:rFonts w:ascii="Calibri" w:eastAsia="Times New Roman" w:hAnsi="Calibri" w:cs="Calibri"/>
                  <w:color w:val="000000"/>
                </w:rPr>
                <w:t>Destination</w:t>
              </w:r>
              <w:r>
                <w:rPr>
                  <w:rFonts w:ascii="Calibri" w:eastAsia="Times New Roman" w:hAnsi="Calibri" w:cs="Calibri"/>
                  <w:color w:val="000000"/>
                </w:rPr>
                <w:t xml:space="preserve">: </w:t>
              </w:r>
              <w:r w:rsidRPr="000E12AB">
                <w:rPr>
                  <w:rFonts w:ascii="Calibri" w:eastAsia="Times New Roman" w:hAnsi="Calibri" w:cs="Calibri"/>
                  <w:color w:val="000000"/>
                </w:rPr>
                <w:t xml:space="preserve">Document Manager </w:t>
              </w:r>
              <w:r>
                <w:rPr>
                  <w:rFonts w:ascii="Calibri" w:eastAsia="Times New Roman" w:hAnsi="Calibri" w:cs="Calibri"/>
                  <w:color w:val="000000"/>
                </w:rPr>
                <w:t>“</w:t>
              </w:r>
              <w:r w:rsidRPr="000E12AB">
                <w:rPr>
                  <w:rFonts w:ascii="Calibri" w:eastAsia="Times New Roman" w:hAnsi="Calibri" w:cs="Calibri"/>
                  <w:color w:val="000000"/>
                </w:rPr>
                <w:t>Folder Name</w:t>
              </w:r>
              <w:r>
                <w:rPr>
                  <w:rFonts w:ascii="Calibri" w:eastAsia="Times New Roman" w:hAnsi="Calibri" w:cs="Calibri"/>
                  <w:color w:val="000000"/>
                </w:rPr>
                <w:t xml:space="preserve"> &gt; Document name and date</w:t>
              </w:r>
            </w:ins>
          </w:p>
        </w:tc>
      </w:tr>
    </w:tbl>
    <w:p w14:paraId="3B7FE3C2" w14:textId="3C15C1CF" w:rsidR="00890AC5" w:rsidRPr="00FB42C9" w:rsidRDefault="00890AC5">
      <w:pPr>
        <w:pPrChange w:id="522" w:author="Shireen Khan" w:date="2024-08-09T08:53:00Z">
          <w:pPr>
            <w:pStyle w:val="ListParagraph"/>
            <w:numPr>
              <w:ilvl w:val="3"/>
              <w:numId w:val="5"/>
            </w:numPr>
            <w:ind w:left="2880" w:hanging="360"/>
          </w:pPr>
        </w:pPrChange>
      </w:pPr>
      <w:ins w:id="523" w:author="Shireen Khan" w:date="2024-08-20T09:15:00Z">
        <w:r w:rsidRPr="00E0660C">
          <w:rPr>
            <w:b/>
            <w:rPrChange w:id="524" w:author="Shireen Khan" w:date="2024-08-20T09:20:00Z">
              <w:rPr/>
            </w:rPrChange>
          </w:rPr>
          <w:t>Note:</w:t>
        </w:r>
        <w:r>
          <w:t xml:space="preserve"> </w:t>
        </w:r>
      </w:ins>
      <w:ins w:id="525" w:author="Shireen Khan" w:date="2024-08-20T09:20:00Z">
        <w:r w:rsidR="00E0660C">
          <w:t xml:space="preserve">We will include other </w:t>
        </w:r>
      </w:ins>
      <w:ins w:id="526" w:author="Shireen Khan" w:date="2024-08-20T09:15:00Z">
        <w:r>
          <w:t>message type</w:t>
        </w:r>
      </w:ins>
      <w:ins w:id="527" w:author="Shireen Khan" w:date="2024-08-20T09:20:00Z">
        <w:r w:rsidR="00E0660C">
          <w:t xml:space="preserve"> such as FHIR</w:t>
        </w:r>
      </w:ins>
      <w:ins w:id="528" w:author="Shireen Khan" w:date="2024-08-20T09:21:00Z">
        <w:r w:rsidR="00E0660C">
          <w:t xml:space="preserve"> and</w:t>
        </w:r>
      </w:ins>
      <w:ins w:id="529" w:author="Shireen Khan" w:date="2024-08-20T09:20:00Z">
        <w:r w:rsidR="00E0660C">
          <w:t xml:space="preserve"> API</w:t>
        </w:r>
      </w:ins>
      <w:ins w:id="530" w:author="Shireen Khan" w:date="2024-08-20T09:21:00Z">
        <w:r w:rsidR="00E0660C">
          <w:t>s etc.</w:t>
        </w:r>
      </w:ins>
      <w:ins w:id="531" w:author="Shireen Khan" w:date="2024-08-20T09:15:00Z">
        <w:r>
          <w:t xml:space="preserve"> in </w:t>
        </w:r>
      </w:ins>
      <w:ins w:id="532" w:author="Shireen Khan" w:date="2024-08-21T03:26:00Z">
        <w:r w:rsidR="00A86168">
          <w:t xml:space="preserve">the </w:t>
        </w:r>
      </w:ins>
      <w:ins w:id="533" w:author="Shireen Khan" w:date="2024-08-20T09:15:00Z">
        <w:r>
          <w:t>future</w:t>
        </w:r>
      </w:ins>
      <w:ins w:id="534" w:author="Shireen Khan" w:date="2024-08-20T09:21:00Z">
        <w:r w:rsidR="00E0660C">
          <w:t>.</w:t>
        </w:r>
      </w:ins>
    </w:p>
    <w:p w14:paraId="5EEE63F4" w14:textId="77777777" w:rsidR="00FB42C9" w:rsidRDefault="00E52CA4" w:rsidP="00E52CA4">
      <w:pPr>
        <w:pStyle w:val="ListParagraph"/>
        <w:numPr>
          <w:ilvl w:val="2"/>
          <w:numId w:val="5"/>
        </w:numPr>
      </w:pPr>
      <w:r w:rsidRPr="00E52CA4">
        <w:rPr>
          <w:b/>
        </w:rPr>
        <w:t>S</w:t>
      </w:r>
      <w:r w:rsidR="0070761A" w:rsidRPr="00E52CA4">
        <w:rPr>
          <w:b/>
        </w:rPr>
        <w:t>tatus</w:t>
      </w:r>
      <w:r>
        <w:t>: Multiselect dropdown</w:t>
      </w:r>
    </w:p>
    <w:p w14:paraId="7A7D8358" w14:textId="45FB0B2F" w:rsidR="00FB42C9" w:rsidRDefault="00FB42C9" w:rsidP="007C6BB2">
      <w:pPr>
        <w:pStyle w:val="ListParagraph"/>
        <w:numPr>
          <w:ilvl w:val="3"/>
          <w:numId w:val="5"/>
        </w:numPr>
      </w:pPr>
      <w:del w:id="535" w:author="Bilal Hahsmat" w:date="2024-08-07T19:38:00Z">
        <w:r w:rsidRPr="00FB42C9" w:rsidDel="00D64301">
          <w:delText>It will have</w:delText>
        </w:r>
        <w:r w:rsidDel="00D64301">
          <w:delText xml:space="preserve"> values such as</w:delText>
        </w:r>
        <w:r w:rsidRPr="00FB42C9" w:rsidDel="00D64301">
          <w:delText xml:space="preserve"> </w:delText>
        </w:r>
      </w:del>
      <w:r w:rsidRPr="00FB42C9">
        <w:t xml:space="preserve">All, </w:t>
      </w:r>
      <w:del w:id="536" w:author="Bilal Hahsmat" w:date="2024-08-07T19:38:00Z">
        <w:r w:rsidDel="00D64301">
          <w:delText>p</w:delText>
        </w:r>
      </w:del>
      <w:ins w:id="537" w:author="Bilal Hahsmat" w:date="2024-08-07T19:38:00Z">
        <w:r w:rsidR="00D64301">
          <w:t>P</w:t>
        </w:r>
      </w:ins>
      <w:r w:rsidRPr="00FB42C9">
        <w:t>ending</w:t>
      </w:r>
      <w:r>
        <w:t xml:space="preserve">, </w:t>
      </w:r>
      <w:del w:id="538" w:author="Bilal Hahsmat" w:date="2024-08-07T19:38:00Z">
        <w:r w:rsidDel="00D64301">
          <w:delText>f</w:delText>
        </w:r>
      </w:del>
      <w:ins w:id="539" w:author="Bilal Hahsmat" w:date="2024-08-07T19:38:00Z">
        <w:r w:rsidR="00D64301">
          <w:t>F</w:t>
        </w:r>
      </w:ins>
      <w:r>
        <w:t xml:space="preserve">ailed, </w:t>
      </w:r>
      <w:del w:id="540" w:author="Bilal Hahsmat" w:date="2024-08-07T19:38:00Z">
        <w:r w:rsidDel="00D64301">
          <w:delText>r</w:delText>
        </w:r>
      </w:del>
      <w:ins w:id="541" w:author="Bilal Hahsmat" w:date="2024-08-07T19:38:00Z">
        <w:r w:rsidR="00D64301">
          <w:t>R</w:t>
        </w:r>
      </w:ins>
      <w:r>
        <w:t xml:space="preserve">ejected and </w:t>
      </w:r>
      <w:del w:id="542" w:author="Bilal Hahsmat" w:date="2024-08-07T19:38:00Z">
        <w:r w:rsidDel="00D64301">
          <w:delText>s</w:delText>
        </w:r>
      </w:del>
      <w:ins w:id="543" w:author="Bilal Hahsmat" w:date="2024-08-07T19:38:00Z">
        <w:r w:rsidR="00D64301">
          <w:t>S</w:t>
        </w:r>
      </w:ins>
      <w:r>
        <w:t xml:space="preserve">ent </w:t>
      </w:r>
    </w:p>
    <w:p w14:paraId="3C24C2E7" w14:textId="753E9F5F" w:rsidR="00FB42C9" w:rsidRDefault="00FB42C9" w:rsidP="007C6BB2">
      <w:pPr>
        <w:pStyle w:val="ListParagraph"/>
        <w:numPr>
          <w:ilvl w:val="3"/>
          <w:numId w:val="5"/>
        </w:numPr>
      </w:pPr>
      <w:r>
        <w:t xml:space="preserve">By default, </w:t>
      </w:r>
      <w:del w:id="544" w:author="Bilal Hahsmat" w:date="2024-08-07T19:38:00Z">
        <w:r w:rsidDel="00D64301">
          <w:delText xml:space="preserve">the status </w:delText>
        </w:r>
      </w:del>
      <w:r>
        <w:t>‘</w:t>
      </w:r>
      <w:ins w:id="545" w:author="Shireen Khan" w:date="2024-08-09T08:52:00Z">
        <w:r w:rsidR="00AD4F61">
          <w:t>F</w:t>
        </w:r>
      </w:ins>
      <w:del w:id="546" w:author="Shireen Khan" w:date="2024-08-09T08:52:00Z">
        <w:r w:rsidDel="00AD4F61">
          <w:delText>f</w:delText>
        </w:r>
      </w:del>
      <w:r>
        <w:t xml:space="preserve">ailed’ </w:t>
      </w:r>
      <w:ins w:id="547" w:author="Bilal Hahsmat" w:date="2024-08-07T19:38:00Z">
        <w:r w:rsidR="00D64301">
          <w:t xml:space="preserve">status is </w:t>
        </w:r>
      </w:ins>
      <w:del w:id="548" w:author="Bilal Hahsmat" w:date="2024-08-07T19:38:00Z">
        <w:r w:rsidDel="00D64301">
          <w:delText xml:space="preserve">will be </w:delText>
        </w:r>
      </w:del>
      <w:r>
        <w:t>selected.</w:t>
      </w:r>
    </w:p>
    <w:p w14:paraId="6955DC2D" w14:textId="77777777" w:rsidR="00FB42C9" w:rsidRDefault="00FB42C9" w:rsidP="00FB42C9">
      <w:pPr>
        <w:pStyle w:val="ListParagraph"/>
        <w:ind w:left="2880"/>
      </w:pPr>
    </w:p>
    <w:p w14:paraId="1DEC9666" w14:textId="02C08EEA" w:rsidR="0070761A" w:rsidRDefault="00E52CA4" w:rsidP="00E52CA4">
      <w:pPr>
        <w:pStyle w:val="ListParagraph"/>
        <w:numPr>
          <w:ilvl w:val="2"/>
          <w:numId w:val="5"/>
        </w:numPr>
      </w:pPr>
      <w:r w:rsidRPr="00E52CA4">
        <w:rPr>
          <w:b/>
        </w:rPr>
        <w:t>E</w:t>
      </w:r>
      <w:r w:rsidR="0070761A" w:rsidRPr="00E52CA4">
        <w:rPr>
          <w:b/>
        </w:rPr>
        <w:t>rror</w:t>
      </w:r>
      <w:del w:id="549" w:author="Shireen Khan" w:date="2024-08-13T06:28:00Z">
        <w:r w:rsidR="0070761A" w:rsidRPr="00E52CA4" w:rsidDel="00BB34B5">
          <w:rPr>
            <w:b/>
          </w:rPr>
          <w:delText xml:space="preserve"> </w:delText>
        </w:r>
        <w:r w:rsidRPr="00E52CA4" w:rsidDel="00BB34B5">
          <w:rPr>
            <w:b/>
          </w:rPr>
          <w:delText>T</w:delText>
        </w:r>
        <w:r w:rsidR="0070761A" w:rsidRPr="00E52CA4" w:rsidDel="00BB34B5">
          <w:rPr>
            <w:b/>
          </w:rPr>
          <w:delText>ype</w:delText>
        </w:r>
      </w:del>
      <w:r>
        <w:rPr>
          <w:b/>
        </w:rPr>
        <w:t>:</w:t>
      </w:r>
      <w:r>
        <w:t xml:space="preserve"> Multiselect dropdown</w:t>
      </w:r>
      <w:r w:rsidR="0070761A">
        <w:t xml:space="preserve">. </w:t>
      </w:r>
    </w:p>
    <w:p w14:paraId="185277B0" w14:textId="29E0E6DF" w:rsidR="000E4426" w:rsidRDefault="000E4426" w:rsidP="000E4426">
      <w:pPr>
        <w:pStyle w:val="ListParagraph"/>
        <w:numPr>
          <w:ilvl w:val="3"/>
          <w:numId w:val="5"/>
        </w:numPr>
        <w:rPr>
          <w:ins w:id="550" w:author="Bilal Hahsmat" w:date="2024-08-07T19:38:00Z"/>
        </w:rPr>
      </w:pPr>
      <w:del w:id="551" w:author="Bilal Hahsmat" w:date="2024-08-07T19:38:00Z">
        <w:r w:rsidRPr="000E4426" w:rsidDel="00D64301">
          <w:delText>It will have l</w:delText>
        </w:r>
      </w:del>
      <w:ins w:id="552" w:author="Bilal Hahsmat" w:date="2024-08-07T19:38:00Z">
        <w:r w:rsidR="00D64301">
          <w:t>L</w:t>
        </w:r>
      </w:ins>
      <w:r w:rsidRPr="000E4426">
        <w:t xml:space="preserve">ist of </w:t>
      </w:r>
      <w:ins w:id="553" w:author="Bilal Hahsmat" w:date="2024-08-07T19:38:00Z">
        <w:r w:rsidR="00D64301">
          <w:t xml:space="preserve">all </w:t>
        </w:r>
      </w:ins>
      <w:r w:rsidRPr="000E4426">
        <w:t xml:space="preserve">error </w:t>
      </w:r>
      <w:del w:id="554" w:author="Bilal Hahsmat" w:date="2024-08-07T19:38:00Z">
        <w:r w:rsidRPr="000E4426" w:rsidDel="00D64301">
          <w:delText xml:space="preserve">type </w:delText>
        </w:r>
      </w:del>
      <w:r w:rsidRPr="000E4426">
        <w:t xml:space="preserve">such as E001 </w:t>
      </w:r>
      <w:r>
        <w:t>–</w:t>
      </w:r>
      <w:r w:rsidRPr="000E4426">
        <w:t xml:space="preserve"> Connectivity</w:t>
      </w:r>
      <w:r>
        <w:t xml:space="preserve"> </w:t>
      </w:r>
    </w:p>
    <w:bookmarkStart w:id="555" w:name="_MON_1788318421"/>
    <w:bookmarkEnd w:id="555"/>
    <w:p w14:paraId="1910E282" w14:textId="67D56F32" w:rsidR="00D64301" w:rsidRPr="00EC5980" w:rsidRDefault="00494FF5">
      <w:pPr>
        <w:pStyle w:val="ListParagraph"/>
        <w:ind w:left="3600"/>
        <w:rPr>
          <w:color w:val="000000" w:themeColor="text1"/>
          <w:highlight w:val="yellow"/>
          <w:rPrChange w:id="556" w:author="Shireen Khan" w:date="2024-08-20T05:34:00Z">
            <w:rPr/>
          </w:rPrChange>
        </w:rPr>
        <w:pPrChange w:id="557" w:author="Bilal Hahsmat" w:date="2024-08-07T19:38:00Z">
          <w:pPr>
            <w:pStyle w:val="ListParagraph"/>
            <w:numPr>
              <w:ilvl w:val="3"/>
              <w:numId w:val="5"/>
            </w:numPr>
            <w:ind w:left="2880" w:hanging="360"/>
          </w:pPr>
        </w:pPrChange>
      </w:pPr>
      <w:ins w:id="558" w:author="Shireen Khan" w:date="2024-08-22T05:43:00Z">
        <w:r w:rsidRPr="0094084C">
          <w:rPr>
            <w:b/>
            <w:color w:val="000000" w:themeColor="text1"/>
          </w:rPr>
          <w:object w:dxaOrig="1287" w:dyaOrig="832" w14:anchorId="59B2D49F">
            <v:shape id="_x0000_i1036" type="#_x0000_t75" style="width:64.3pt;height:41.65pt" o:ole="">
              <v:imagedata r:id="rId30" o:title=""/>
            </v:shape>
            <o:OLEObject Type="Embed" ProgID="Excel.Sheet.12" ShapeID="_x0000_i1036" DrawAspect="Icon" ObjectID="_1788845201" r:id="rId31"/>
          </w:object>
        </w:r>
      </w:ins>
    </w:p>
    <w:p w14:paraId="2EC649FE" w14:textId="1C4CCF29" w:rsidR="0070761A" w:rsidRDefault="0070761A" w:rsidP="0070761A">
      <w:pPr>
        <w:pStyle w:val="ListParagraph"/>
        <w:numPr>
          <w:ilvl w:val="1"/>
          <w:numId w:val="5"/>
        </w:numPr>
      </w:pPr>
      <w:r>
        <w:t>Moreover</w:t>
      </w:r>
      <w:r w:rsidR="004B129C">
        <w:t>,</w:t>
      </w:r>
      <w:r>
        <w:t xml:space="preserve"> the </w:t>
      </w:r>
      <w:del w:id="559" w:author="Bilal Hahsmat" w:date="2024-08-07T19:39:00Z">
        <w:r w:rsidDel="00D64301">
          <w:delText xml:space="preserve">additional </w:delText>
        </w:r>
      </w:del>
      <w:r>
        <w:t xml:space="preserve">filters </w:t>
      </w:r>
      <w:ins w:id="560" w:author="Bilal Hahsmat" w:date="2024-08-07T19:39:00Z">
        <w:r w:rsidR="00D64301">
          <w:t xml:space="preserve">icon allow </w:t>
        </w:r>
      </w:ins>
      <w:del w:id="561" w:author="Bilal Hahsmat" w:date="2024-08-07T19:39:00Z">
        <w:r w:rsidDel="00D64301">
          <w:delText xml:space="preserve">are also present for </w:delText>
        </w:r>
      </w:del>
      <w:r>
        <w:t>user to add</w:t>
      </w:r>
      <w:r w:rsidR="0087066D">
        <w:t xml:space="preserve"> or remove</w:t>
      </w:r>
      <w:r>
        <w:t xml:space="preserve"> </w:t>
      </w:r>
      <w:ins w:id="562" w:author="Bilal Hahsmat" w:date="2024-08-07T19:39:00Z">
        <w:r w:rsidR="00D64301">
          <w:t>more filters</w:t>
        </w:r>
      </w:ins>
      <w:del w:id="563" w:author="Bilal Hahsmat" w:date="2024-08-07T19:39:00Z">
        <w:r w:rsidDel="00D64301">
          <w:delText>if requires</w:delText>
        </w:r>
      </w:del>
      <w:r>
        <w:t>.</w:t>
      </w:r>
      <w:r w:rsidR="00041AD7">
        <w:t xml:space="preserve"> </w:t>
      </w:r>
      <w:ins w:id="564" w:author="Bilal Hahsmat" w:date="2024-08-07T19:39:00Z">
        <w:r w:rsidR="00D64301">
          <w:t xml:space="preserve">Applied </w:t>
        </w:r>
      </w:ins>
      <w:del w:id="565" w:author="Bilal Hahsmat" w:date="2024-08-07T19:39:00Z">
        <w:r w:rsidR="00041AD7" w:rsidDel="00D64301">
          <w:delText xml:space="preserve">All </w:delText>
        </w:r>
      </w:del>
      <w:r w:rsidR="00041AD7">
        <w:t>filter</w:t>
      </w:r>
      <w:del w:id="566" w:author="Bilal Hahsmat" w:date="2024-08-07T19:39:00Z">
        <w:r w:rsidR="00041AD7" w:rsidDel="00D64301">
          <w:delText>s</w:delText>
        </w:r>
      </w:del>
      <w:r w:rsidR="00041AD7">
        <w:t xml:space="preserve"> </w:t>
      </w:r>
      <w:del w:id="567" w:author="Bilal Hahsmat" w:date="2024-08-07T19:39:00Z">
        <w:r w:rsidR="00041AD7" w:rsidDel="00D64301">
          <w:delText xml:space="preserve">applied </w:delText>
        </w:r>
      </w:del>
      <w:r w:rsidR="00041AD7">
        <w:t xml:space="preserve">will appear </w:t>
      </w:r>
      <w:ins w:id="568" w:author="Bilal Hahsmat" w:date="2024-08-07T19:39:00Z">
        <w:r w:rsidR="00D64301">
          <w:t>upon selection.</w:t>
        </w:r>
      </w:ins>
      <w:del w:id="569" w:author="Bilal Hahsmat" w:date="2024-08-07T19:39:00Z">
        <w:r w:rsidR="00041AD7" w:rsidDel="00D64301">
          <w:delText>upfront.</w:delText>
        </w:r>
      </w:del>
      <w:r w:rsidR="00E5663E">
        <w:t xml:space="preserve"> </w:t>
      </w:r>
    </w:p>
    <w:p w14:paraId="081171D0" w14:textId="09F4A95B" w:rsidR="006C44D3" w:rsidRDefault="006C44D3" w:rsidP="006C44D3">
      <w:pPr>
        <w:pStyle w:val="ListParagraph"/>
        <w:numPr>
          <w:ilvl w:val="2"/>
          <w:numId w:val="5"/>
        </w:numPr>
        <w:rPr>
          <w:ins w:id="570" w:author="Shireen Khan" w:date="2024-08-19T09:16:00Z"/>
        </w:rPr>
      </w:pPr>
      <w:r w:rsidRPr="007E5611">
        <w:rPr>
          <w:b/>
        </w:rPr>
        <w:t>Location:</w:t>
      </w:r>
      <w:r>
        <w:t xml:space="preserve"> Multiselect</w:t>
      </w:r>
    </w:p>
    <w:p w14:paraId="0A11B552" w14:textId="13914D9D" w:rsidR="00AF34CB" w:rsidRDefault="00AF34CB" w:rsidP="00AF34CB">
      <w:pPr>
        <w:pStyle w:val="ListParagraph"/>
        <w:ind w:left="2160"/>
        <w:rPr>
          <w:ins w:id="571" w:author="Shireen Khan" w:date="2024-08-19T09:24:00Z"/>
        </w:rPr>
      </w:pPr>
      <w:ins w:id="572" w:author="Shireen Khan" w:date="2024-08-19T09:16:00Z">
        <w:r w:rsidRPr="001723AD">
          <w:rPr>
            <w:rPrChange w:id="573" w:author="Shireen Khan" w:date="2024-08-19T09:24:00Z">
              <w:rPr>
                <w:b/>
                <w:highlight w:val="green"/>
              </w:rPr>
            </w:rPrChange>
          </w:rPr>
          <w:t>This is the location where the patient is registered</w:t>
        </w:r>
      </w:ins>
      <w:ins w:id="574" w:author="Shireen Khan" w:date="2024-08-21T03:26:00Z">
        <w:r w:rsidR="00A620A5">
          <w:t>.</w:t>
        </w:r>
      </w:ins>
    </w:p>
    <w:p w14:paraId="6116EEF6" w14:textId="24C3A273" w:rsidR="00EC5980" w:rsidRDefault="006C44D3" w:rsidP="00B326D0">
      <w:pPr>
        <w:pStyle w:val="ListParagraph"/>
        <w:numPr>
          <w:ilvl w:val="2"/>
          <w:numId w:val="5"/>
        </w:numPr>
        <w:rPr>
          <w:ins w:id="575" w:author="Shireen Khan" w:date="2024-08-20T05:34:00Z"/>
          <w:b/>
        </w:rPr>
      </w:pPr>
      <w:r w:rsidRPr="007E5611">
        <w:rPr>
          <w:b/>
        </w:rPr>
        <w:t>Ordering Location:</w:t>
      </w:r>
      <w:r>
        <w:t xml:space="preserve"> Multiselect</w:t>
      </w:r>
      <w:ins w:id="576" w:author="Bilal Hahsmat" w:date="2024-08-07T19:40:00Z">
        <w:r w:rsidR="00D64301">
          <w:t xml:space="preserve"> </w:t>
        </w:r>
      </w:ins>
    </w:p>
    <w:p w14:paraId="1F85408A" w14:textId="07929151" w:rsidR="00663E01" w:rsidRPr="00EC5980" w:rsidRDefault="001723AD">
      <w:pPr>
        <w:ind w:left="1800"/>
        <w:rPr>
          <w:ins w:id="577" w:author="Shireen Khan" w:date="2024-08-19T09:17:00Z"/>
          <w:b/>
          <w:rPrChange w:id="578" w:author="Shireen Khan" w:date="2024-08-20T05:34:00Z">
            <w:rPr>
              <w:ins w:id="579" w:author="Shireen Khan" w:date="2024-08-19T09:17:00Z"/>
              <w:highlight w:val="cyan"/>
            </w:rPr>
          </w:rPrChange>
        </w:rPr>
        <w:pPrChange w:id="580" w:author="Shireen Khan" w:date="2024-08-20T05:34:00Z">
          <w:pPr>
            <w:pStyle w:val="ListParagraph"/>
            <w:numPr>
              <w:ilvl w:val="2"/>
              <w:numId w:val="5"/>
            </w:numPr>
            <w:ind w:left="2160" w:hanging="360"/>
          </w:pPr>
        </w:pPrChange>
      </w:pPr>
      <w:ins w:id="581" w:author="Shireen Khan" w:date="2024-08-19T09:24:00Z">
        <w:r w:rsidRPr="00EC5980">
          <w:rPr>
            <w:b/>
            <w:rPrChange w:id="582" w:author="Shireen Khan" w:date="2024-08-20T05:34:00Z">
              <w:rPr/>
            </w:rPrChange>
          </w:rPr>
          <w:t>Dev’s Comment</w:t>
        </w:r>
      </w:ins>
      <w:ins w:id="583" w:author="Bilal Hahsmat" w:date="2024-08-07T19:41:00Z">
        <w:del w:id="584" w:author="Shireen Khan" w:date="2024-08-09T08:55:00Z">
          <w:r w:rsidR="00D64301" w:rsidRPr="00EC5980" w:rsidDel="00342B8D">
            <w:rPr>
              <w:b/>
              <w:highlight w:val="cyan"/>
              <w:rPrChange w:id="585" w:author="Shireen Khan" w:date="2024-08-20T05:34:00Z">
                <w:rPr/>
              </w:rPrChange>
            </w:rPr>
            <w:delText xml:space="preserve">. </w:delText>
          </w:r>
        </w:del>
      </w:ins>
    </w:p>
    <w:p w14:paraId="303AB2A1" w14:textId="77777777" w:rsidR="001723AD" w:rsidRPr="001723AD" w:rsidRDefault="001723AD" w:rsidP="001723AD">
      <w:pPr>
        <w:pStyle w:val="ListParagraph"/>
        <w:ind w:left="2160"/>
        <w:rPr>
          <w:ins w:id="586" w:author="Shireen Khan" w:date="2024-08-19T09:23:00Z"/>
          <w:rPrChange w:id="587" w:author="Shireen Khan" w:date="2024-08-19T09:23:00Z">
            <w:rPr>
              <w:ins w:id="588" w:author="Shireen Khan" w:date="2024-08-19T09:23:00Z"/>
              <w:b/>
              <w:highlight w:val="green"/>
            </w:rPr>
          </w:rPrChange>
        </w:rPr>
      </w:pPr>
      <w:ins w:id="589" w:author="Shireen Khan" w:date="2024-08-19T09:22:00Z">
        <w:r w:rsidRPr="001723AD">
          <w:rPr>
            <w:rPrChange w:id="590" w:author="Shireen Khan" w:date="2024-08-19T09:23:00Z">
              <w:rPr>
                <w:b/>
                <w:highlight w:val="green"/>
              </w:rPr>
            </w:rPrChange>
          </w:rPr>
          <w:t xml:space="preserve">The </w:t>
        </w:r>
        <w:r w:rsidRPr="001723AD">
          <w:rPr>
            <w:i/>
            <w:iCs/>
            <w:rPrChange w:id="591" w:author="Shireen Khan" w:date="2024-08-19T09:23:00Z">
              <w:rPr>
                <w:b/>
                <w:i/>
                <w:iCs/>
                <w:highlight w:val="green"/>
              </w:rPr>
            </w:rPrChange>
          </w:rPr>
          <w:t>Ordering Location</w:t>
        </w:r>
        <w:r w:rsidRPr="001723AD">
          <w:rPr>
            <w:rPrChange w:id="592" w:author="Shireen Khan" w:date="2024-08-19T09:23:00Z">
              <w:rPr>
                <w:b/>
                <w:highlight w:val="green"/>
              </w:rPr>
            </w:rPrChange>
          </w:rPr>
          <w:t xml:space="preserve"> refers to the location from which an order is placed</w:t>
        </w:r>
      </w:ins>
      <w:ins w:id="593" w:author="Shireen Khan" w:date="2024-08-19T09:17:00Z">
        <w:r w:rsidR="00AF34CB" w:rsidRPr="001723AD">
          <w:rPr>
            <w:rPrChange w:id="594" w:author="Shireen Khan" w:date="2024-08-19T09:23:00Z">
              <w:rPr>
                <w:b/>
                <w:highlight w:val="green"/>
              </w:rPr>
            </w:rPrChange>
          </w:rPr>
          <w:t xml:space="preserve">. </w:t>
        </w:r>
      </w:ins>
      <w:ins w:id="595" w:author="Shireen Khan" w:date="2024-08-19T09:23:00Z">
        <w:r w:rsidRPr="001723AD">
          <w:rPr>
            <w:rPrChange w:id="596" w:author="Shireen Khan" w:date="2024-08-19T09:23:00Z">
              <w:rPr>
                <w:b/>
                <w:highlight w:val="green"/>
              </w:rPr>
            </w:rPrChange>
          </w:rPr>
          <w:t>For example, if a practice operates from two locations, 'Location A' and 'Location B,' and a patient is registered at 'Location A,' but the order is placed from 'Location B,' you can use these features as follows:</w:t>
        </w:r>
      </w:ins>
    </w:p>
    <w:p w14:paraId="56E3945E" w14:textId="77777777" w:rsidR="001723AD" w:rsidRPr="001723AD" w:rsidRDefault="001723AD" w:rsidP="001723AD">
      <w:pPr>
        <w:pStyle w:val="ListParagraph"/>
        <w:numPr>
          <w:ilvl w:val="0"/>
          <w:numId w:val="25"/>
        </w:numPr>
        <w:rPr>
          <w:ins w:id="597" w:author="Shireen Khan" w:date="2024-08-19T09:23:00Z"/>
          <w:rPrChange w:id="598" w:author="Shireen Khan" w:date="2024-08-19T09:23:00Z">
            <w:rPr>
              <w:ins w:id="599" w:author="Shireen Khan" w:date="2024-08-19T09:23:00Z"/>
              <w:b/>
              <w:highlight w:val="green"/>
            </w:rPr>
          </w:rPrChange>
        </w:rPr>
      </w:pPr>
      <w:ins w:id="600" w:author="Shireen Khan" w:date="2024-08-19T09:23:00Z">
        <w:r w:rsidRPr="001723AD">
          <w:rPr>
            <w:bCs/>
            <w:rPrChange w:id="601" w:author="Shireen Khan" w:date="2024-08-19T09:23:00Z">
              <w:rPr>
                <w:b/>
                <w:bCs/>
                <w:highlight w:val="green"/>
              </w:rPr>
            </w:rPrChange>
          </w:rPr>
          <w:t>Location Dropdown:</w:t>
        </w:r>
        <w:r w:rsidRPr="001723AD">
          <w:rPr>
            <w:rPrChange w:id="602" w:author="Shireen Khan" w:date="2024-08-19T09:23:00Z">
              <w:rPr>
                <w:b/>
                <w:highlight w:val="green"/>
              </w:rPr>
            </w:rPrChange>
          </w:rPr>
          <w:t xml:space="preserve"> Use this to filter records for patients registered at 'Location A.'</w:t>
        </w:r>
      </w:ins>
    </w:p>
    <w:p w14:paraId="73BFB7BB" w14:textId="77777777" w:rsidR="001723AD" w:rsidRPr="001723AD" w:rsidRDefault="001723AD" w:rsidP="001723AD">
      <w:pPr>
        <w:pStyle w:val="ListParagraph"/>
        <w:numPr>
          <w:ilvl w:val="0"/>
          <w:numId w:val="25"/>
        </w:numPr>
        <w:rPr>
          <w:ins w:id="603" w:author="Shireen Khan" w:date="2024-08-19T09:23:00Z"/>
          <w:rPrChange w:id="604" w:author="Shireen Khan" w:date="2024-08-19T09:23:00Z">
            <w:rPr>
              <w:ins w:id="605" w:author="Shireen Khan" w:date="2024-08-19T09:23:00Z"/>
              <w:b/>
              <w:highlight w:val="green"/>
            </w:rPr>
          </w:rPrChange>
        </w:rPr>
      </w:pPr>
      <w:ins w:id="606" w:author="Shireen Khan" w:date="2024-08-19T09:23:00Z">
        <w:r w:rsidRPr="001723AD">
          <w:rPr>
            <w:bCs/>
            <w:rPrChange w:id="607" w:author="Shireen Khan" w:date="2024-08-19T09:23:00Z">
              <w:rPr>
                <w:b/>
                <w:bCs/>
                <w:highlight w:val="green"/>
              </w:rPr>
            </w:rPrChange>
          </w:rPr>
          <w:lastRenderedPageBreak/>
          <w:t>Ordering Location Dropdown:</w:t>
        </w:r>
        <w:r w:rsidRPr="001723AD">
          <w:rPr>
            <w:rPrChange w:id="608" w:author="Shireen Khan" w:date="2024-08-19T09:23:00Z">
              <w:rPr>
                <w:b/>
                <w:highlight w:val="green"/>
              </w:rPr>
            </w:rPrChange>
          </w:rPr>
          <w:t xml:space="preserve"> Use this to filter orders placed from 'Location B.'</w:t>
        </w:r>
      </w:ins>
    </w:p>
    <w:p w14:paraId="1CF87C1E" w14:textId="71852A6E" w:rsidR="001723AD" w:rsidRPr="001723AD" w:rsidRDefault="001723AD" w:rsidP="001723AD">
      <w:pPr>
        <w:pStyle w:val="ListParagraph"/>
        <w:ind w:left="2160"/>
        <w:rPr>
          <w:ins w:id="609" w:author="Shireen Khan" w:date="2024-08-19T09:23:00Z"/>
          <w:rPrChange w:id="610" w:author="Shireen Khan" w:date="2024-08-19T09:23:00Z">
            <w:rPr>
              <w:ins w:id="611" w:author="Shireen Khan" w:date="2024-08-19T09:23:00Z"/>
              <w:b/>
              <w:highlight w:val="green"/>
            </w:rPr>
          </w:rPrChange>
        </w:rPr>
      </w:pPr>
      <w:ins w:id="612" w:author="Shireen Khan" w:date="2024-08-19T09:23:00Z">
        <w:r w:rsidRPr="001723AD">
          <w:rPr>
            <w:rPrChange w:id="613" w:author="Shireen Khan" w:date="2024-08-19T09:23:00Z">
              <w:rPr>
                <w:b/>
                <w:highlight w:val="green"/>
              </w:rPr>
            </w:rPrChange>
          </w:rPr>
          <w:t>This allows you to differentiate between where the patient is registered and where the order was actually placed, giving you more precise control over your records.</w:t>
        </w:r>
      </w:ins>
      <w:r w:rsidR="0094084C">
        <w:t xml:space="preserve"> </w:t>
      </w:r>
      <w:r w:rsidR="0094084C" w:rsidRPr="0094084C">
        <w:rPr>
          <w:highlight w:val="green"/>
        </w:rPr>
        <w:t>Can we add all for both locations?</w:t>
      </w:r>
    </w:p>
    <w:p w14:paraId="4F085D16" w14:textId="1FA04A55" w:rsidR="00AF34CB" w:rsidRDefault="00DB50B5">
      <w:pPr>
        <w:pStyle w:val="ListParagraph"/>
        <w:numPr>
          <w:ilvl w:val="0"/>
          <w:numId w:val="37"/>
        </w:numPr>
        <w:pPrChange w:id="614" w:author="Shireen Khan" w:date="2024-08-21T01:45:00Z">
          <w:pPr>
            <w:pStyle w:val="ListParagraph"/>
            <w:numPr>
              <w:ilvl w:val="2"/>
              <w:numId w:val="5"/>
            </w:numPr>
            <w:ind w:left="2160" w:hanging="360"/>
          </w:pPr>
        </w:pPrChange>
      </w:pPr>
      <w:ins w:id="615" w:author="Shireen Khan" w:date="2024-08-21T01:45:00Z">
        <w:r>
          <w:t>System shall retain filters based on user s</w:t>
        </w:r>
      </w:ins>
      <w:ins w:id="616" w:author="Shireen Khan" w:date="2024-08-21T01:46:00Z">
        <w:r>
          <w:t>election</w:t>
        </w:r>
      </w:ins>
    </w:p>
    <w:p w14:paraId="041717B6" w14:textId="7FEF6317" w:rsidR="004A0D3F" w:rsidRDefault="004A0D3F">
      <w:pPr>
        <w:pStyle w:val="NoSpacing"/>
        <w:pPrChange w:id="617" w:author="Shireen Khan" w:date="2024-08-19T06:06:00Z">
          <w:pPr/>
        </w:pPrChange>
      </w:pPr>
      <w:del w:id="618" w:author="Shireen Khan" w:date="2024-08-13T06:40:00Z">
        <w:r w:rsidDel="001D3768">
          <w:rPr>
            <w:noProof/>
          </w:rPr>
          <w:drawing>
            <wp:inline distT="0" distB="0" distL="0" distR="0" wp14:anchorId="7A684097" wp14:editId="1351743F">
              <wp:extent cx="5943600" cy="2844800"/>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4800"/>
                      </a:xfrm>
                      <a:prstGeom prst="rect">
                        <a:avLst/>
                      </a:prstGeom>
                      <a:ln>
                        <a:solidFill>
                          <a:schemeClr val="accent1"/>
                        </a:solidFill>
                      </a:ln>
                    </pic:spPr>
                  </pic:pic>
                </a:graphicData>
              </a:graphic>
            </wp:inline>
          </w:drawing>
        </w:r>
      </w:del>
      <w:ins w:id="619" w:author="Shireen Khan" w:date="2024-08-13T06:40:00Z">
        <w:r w:rsidR="001D3768">
          <w:rPr>
            <w:noProof/>
          </w:rPr>
          <w:drawing>
            <wp:inline distT="0" distB="0" distL="0" distR="0" wp14:anchorId="2E2460BB" wp14:editId="5D3ADADE">
              <wp:extent cx="5943600" cy="1349375"/>
              <wp:effectExtent l="19050" t="19050" r="1905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49375"/>
                      </a:xfrm>
                      <a:prstGeom prst="rect">
                        <a:avLst/>
                      </a:prstGeom>
                      <a:ln>
                        <a:solidFill>
                          <a:schemeClr val="accent1"/>
                        </a:solidFill>
                      </a:ln>
                    </pic:spPr>
                  </pic:pic>
                </a:graphicData>
              </a:graphic>
            </wp:inline>
          </w:drawing>
        </w:r>
      </w:ins>
    </w:p>
    <w:p w14:paraId="04F55678" w14:textId="7461DDE7" w:rsidR="004B129C" w:rsidRDefault="004B129C" w:rsidP="004B129C">
      <w:pPr>
        <w:pStyle w:val="ListParagraph"/>
        <w:numPr>
          <w:ilvl w:val="0"/>
          <w:numId w:val="5"/>
        </w:numPr>
        <w:rPr>
          <w:ins w:id="620" w:author="Shireen Khan" w:date="2024-08-13T06:49:00Z"/>
        </w:rPr>
      </w:pPr>
      <w:r w:rsidRPr="004B129C">
        <w:rPr>
          <w:b/>
        </w:rPr>
        <w:t>Search:</w:t>
      </w:r>
      <w:r>
        <w:t xml:space="preserve"> </w:t>
      </w:r>
      <w:ins w:id="621" w:author="Bilal Hahsmat" w:date="2024-08-07T19:41:00Z">
        <w:r w:rsidR="00D64301">
          <w:t xml:space="preserve">Users can </w:t>
        </w:r>
      </w:ins>
      <w:del w:id="622" w:author="Bilal Hahsmat" w:date="2024-08-07T19:41:00Z">
        <w:r w:rsidDel="00D64301">
          <w:delText xml:space="preserve">Allow user </w:delText>
        </w:r>
      </w:del>
      <w:ins w:id="623" w:author="Bilal Hahsmat" w:date="2024-08-07T19:41:00Z">
        <w:r w:rsidR="00D64301">
          <w:t xml:space="preserve">use </w:t>
        </w:r>
      </w:ins>
      <w:del w:id="624" w:author="Bilal Hahsmat" w:date="2024-08-07T19:41:00Z">
        <w:r w:rsidDel="00D64301">
          <w:delText xml:space="preserve">to apply </w:delText>
        </w:r>
      </w:del>
      <w:r>
        <w:t xml:space="preserve">keyword search to find message </w:t>
      </w:r>
      <w:ins w:id="625" w:author="Bilal Hahsmat" w:date="2024-08-07T19:41:00Z">
        <w:r w:rsidR="00D64301">
          <w:t xml:space="preserve">by </w:t>
        </w:r>
      </w:ins>
      <w:r>
        <w:t xml:space="preserve">using </w:t>
      </w:r>
      <w:ins w:id="626" w:author="Bilal Hahsmat" w:date="2024-08-07T19:41:00Z">
        <w:r w:rsidR="00D64301">
          <w:t xml:space="preserve">the </w:t>
        </w:r>
      </w:ins>
      <w:r>
        <w:t>following information</w:t>
      </w:r>
    </w:p>
    <w:p w14:paraId="698AE75F" w14:textId="77777777" w:rsidR="0083102D" w:rsidRDefault="0083102D">
      <w:pPr>
        <w:pStyle w:val="ListParagraph"/>
        <w:pPrChange w:id="627" w:author="Shireen Khan" w:date="2024-08-13T06:49:00Z">
          <w:pPr>
            <w:pStyle w:val="ListParagraph"/>
            <w:numPr>
              <w:numId w:val="5"/>
            </w:numPr>
            <w:ind w:hanging="360"/>
          </w:pPr>
        </w:pPrChange>
      </w:pPr>
    </w:p>
    <w:p w14:paraId="5302F9A8" w14:textId="77777777" w:rsidR="004B129C" w:rsidRDefault="004B129C" w:rsidP="004B129C">
      <w:pPr>
        <w:pStyle w:val="ListParagraph"/>
        <w:numPr>
          <w:ilvl w:val="1"/>
          <w:numId w:val="5"/>
        </w:numPr>
      </w:pPr>
      <w:r>
        <w:t>Patient Name</w:t>
      </w:r>
    </w:p>
    <w:p w14:paraId="3430877C" w14:textId="45E1004A" w:rsidR="004B129C" w:rsidRDefault="00D64301" w:rsidP="004B129C">
      <w:pPr>
        <w:pStyle w:val="ListParagraph"/>
        <w:numPr>
          <w:ilvl w:val="1"/>
          <w:numId w:val="5"/>
        </w:numPr>
      </w:pPr>
      <w:ins w:id="628" w:author="Bilal Hahsmat" w:date="2024-08-07T19:41:00Z">
        <w:r>
          <w:t xml:space="preserve">Patient </w:t>
        </w:r>
      </w:ins>
      <w:del w:id="629" w:author="Bilal Hahsmat" w:date="2024-08-07T19:41:00Z">
        <w:r w:rsidR="004B129C" w:rsidDel="00D64301">
          <w:delText>A</w:delText>
        </w:r>
      </w:del>
      <w:ins w:id="630" w:author="Bilal Hahsmat" w:date="2024-08-07T19:41:00Z">
        <w:r>
          <w:t>a</w:t>
        </w:r>
      </w:ins>
      <w:r w:rsidR="004B129C">
        <w:t>ccount Number</w:t>
      </w:r>
    </w:p>
    <w:p w14:paraId="44CA77A3" w14:textId="1ECFDB86" w:rsidR="004B129C" w:rsidRDefault="004B129C" w:rsidP="004B129C">
      <w:pPr>
        <w:pStyle w:val="ListParagraph"/>
        <w:numPr>
          <w:ilvl w:val="1"/>
          <w:numId w:val="5"/>
        </w:numPr>
      </w:pPr>
      <w:r>
        <w:t>Provider</w:t>
      </w:r>
      <w:ins w:id="631" w:author="Bilal Hahsmat" w:date="2024-08-07T19:41:00Z">
        <w:r w:rsidR="00D64301">
          <w:t xml:space="preserve"> Name</w:t>
        </w:r>
      </w:ins>
    </w:p>
    <w:p w14:paraId="265C8F05" w14:textId="77FEAB94" w:rsidR="004B129C" w:rsidRDefault="004B129C" w:rsidP="004B129C">
      <w:pPr>
        <w:pStyle w:val="ListParagraph"/>
        <w:numPr>
          <w:ilvl w:val="1"/>
          <w:numId w:val="5"/>
        </w:numPr>
        <w:rPr>
          <w:ins w:id="632" w:author="Bilal Hahsmat" w:date="2024-08-07T19:42:00Z"/>
        </w:rPr>
      </w:pPr>
      <w:r>
        <w:t>Additional info</w:t>
      </w:r>
      <w:del w:id="633" w:author="Bilal Hahsmat" w:date="2024-08-07T19:41:00Z">
        <w:r w:rsidDel="00D64301">
          <w:delText>rmation</w:delText>
        </w:r>
      </w:del>
    </w:p>
    <w:p w14:paraId="35029E9E" w14:textId="68B38A33" w:rsidR="00D64301" w:rsidDel="00137E04" w:rsidRDefault="00D64301" w:rsidP="00D64301">
      <w:pPr>
        <w:ind w:left="1080"/>
        <w:rPr>
          <w:ins w:id="634" w:author="Bilal Hahsmat" w:date="2024-08-07T19:42:00Z"/>
          <w:del w:id="635" w:author="Shireen Khan" w:date="2024-08-19T06:11:00Z"/>
        </w:rPr>
      </w:pPr>
    </w:p>
    <w:p w14:paraId="7EA29C96" w14:textId="1BF935A7" w:rsidR="00A96756" w:rsidRPr="004901FC" w:rsidDel="00A96756" w:rsidRDefault="00A96756">
      <w:pPr>
        <w:ind w:left="720"/>
        <w:rPr>
          <w:del w:id="636" w:author="Shireen Khan" w:date="2024-08-13T07:02:00Z"/>
          <w:color w:val="000000" w:themeColor="text1"/>
          <w:rPrChange w:id="637" w:author="Shireen Khan" w:date="2024-08-12T03:45:00Z">
            <w:rPr>
              <w:del w:id="638" w:author="Shireen Khan" w:date="2024-08-13T07:02:00Z"/>
            </w:rPr>
          </w:rPrChange>
        </w:rPr>
        <w:pPrChange w:id="639" w:author="Shireen Khan" w:date="2024-08-13T06:50:00Z">
          <w:pPr>
            <w:pStyle w:val="ListParagraph"/>
            <w:numPr>
              <w:ilvl w:val="1"/>
              <w:numId w:val="5"/>
            </w:numPr>
            <w:ind w:left="1440" w:hanging="360"/>
          </w:pPr>
        </w:pPrChange>
      </w:pPr>
    </w:p>
    <w:p w14:paraId="47E76E62" w14:textId="7DF3F3BC" w:rsidR="00FF2355" w:rsidDel="0083102D" w:rsidRDefault="00FF2355" w:rsidP="00FF2355">
      <w:pPr>
        <w:pStyle w:val="ListParagraph"/>
        <w:rPr>
          <w:del w:id="640" w:author="Shireen Khan" w:date="2024-08-13T06:50:00Z"/>
        </w:rPr>
      </w:pPr>
      <w:del w:id="641" w:author="Shireen Khan" w:date="2024-08-13T06:50:00Z">
        <w:r w:rsidDel="0083102D">
          <w:delText xml:space="preserve">The matched keywords </w:delText>
        </w:r>
      </w:del>
      <w:ins w:id="642" w:author="Bilal Hahsmat" w:date="2024-08-07T19:43:00Z">
        <w:del w:id="643" w:author="Shireen Khan" w:date="2024-08-13T06:50:00Z">
          <w:r w:rsidR="00D64301" w:rsidDel="0083102D">
            <w:delText xml:space="preserve">are </w:delText>
          </w:r>
        </w:del>
      </w:ins>
      <w:del w:id="644" w:author="Shireen Khan" w:date="2024-08-13T06:50:00Z">
        <w:r w:rsidDel="0083102D">
          <w:delText>will be highlighted in yellow.</w:delText>
        </w:r>
      </w:del>
    </w:p>
    <w:p w14:paraId="58879DF0" w14:textId="3D633085" w:rsidR="0083102D" w:rsidRDefault="00FF2355" w:rsidP="0094084C">
      <w:pPr>
        <w:pStyle w:val="ListParagraph"/>
        <w:rPr>
          <w:ins w:id="645" w:author="Shireen Khan" w:date="2024-08-13T07:14:00Z"/>
        </w:rPr>
      </w:pPr>
      <w:r w:rsidRPr="00FF2355">
        <w:rPr>
          <w:b/>
        </w:rPr>
        <w:t>Note:</w:t>
      </w:r>
      <w:r>
        <w:t xml:space="preserve"> </w:t>
      </w:r>
      <w:del w:id="646" w:author="Shireen Khan" w:date="2024-08-13T06:49:00Z">
        <w:r w:rsidR="00477DBA" w:rsidDel="0083102D">
          <w:rPr>
            <w:noProof/>
          </w:rPr>
          <w:drawing>
            <wp:inline distT="0" distB="0" distL="0" distR="0" wp14:anchorId="1109F057" wp14:editId="34205C74">
              <wp:extent cx="5942401" cy="1837944"/>
              <wp:effectExtent l="19050" t="19050" r="2032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35380"/>
                      <a:stretch/>
                    </pic:blipFill>
                    <pic:spPr bwMode="auto">
                      <a:xfrm>
                        <a:off x="0" y="0"/>
                        <a:ext cx="5943600" cy="18383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647" w:author="Shireen Khan" w:date="2024-08-13T07:15:00Z">
        <w:r w:rsidR="0058603A" w:rsidRPr="0058603A">
          <w:t>When searching for a message, a list of results matching the keywords will appear. The matched portion will be shown in regular font, while the remaining text will be in bold</w:t>
        </w:r>
      </w:ins>
      <w:ins w:id="648" w:author="Shireen Khan" w:date="2024-08-16T03:20:00Z">
        <w:r w:rsidR="003D58FF">
          <w:t xml:space="preserve"> </w:t>
        </w:r>
      </w:ins>
      <w:ins w:id="649" w:author="Shireen Khan" w:date="2024-08-16T05:49:00Z">
        <w:r w:rsidR="00B326D0">
          <w:t>(</w:t>
        </w:r>
      </w:ins>
      <w:ins w:id="650" w:author="Shireen Khan" w:date="2024-08-16T03:20:00Z">
        <w:r w:rsidR="003D58FF">
          <w:t>just like google).</w:t>
        </w:r>
      </w:ins>
    </w:p>
    <w:p w14:paraId="4A17F91F" w14:textId="30F495A1" w:rsidR="0058603A" w:rsidRDefault="0058603A" w:rsidP="0083102D">
      <w:pPr>
        <w:pStyle w:val="ListParagraph"/>
        <w:numPr>
          <w:ilvl w:val="0"/>
          <w:numId w:val="19"/>
        </w:numPr>
        <w:rPr>
          <w:ins w:id="651" w:author="Shireen Khan" w:date="2024-08-21T01:40:00Z"/>
        </w:rPr>
      </w:pPr>
      <w:ins w:id="652" w:author="Shireen Khan" w:date="2024-08-13T07:16:00Z">
        <w:r>
          <w:t>The s</w:t>
        </w:r>
      </w:ins>
      <w:ins w:id="653" w:author="Shireen Khan" w:date="2024-08-13T07:14:00Z">
        <w:r>
          <w:t xml:space="preserve">ystem shall display the three </w:t>
        </w:r>
      </w:ins>
      <w:ins w:id="654" w:author="Shireen Khan" w:date="2024-08-13T07:16:00Z">
        <w:r>
          <w:t xml:space="preserve">most </w:t>
        </w:r>
      </w:ins>
      <w:ins w:id="655" w:author="Shireen Khan" w:date="2024-08-13T07:14:00Z">
        <w:r>
          <w:t>recent searches in search list.</w:t>
        </w:r>
      </w:ins>
    </w:p>
    <w:p w14:paraId="65C2EB2F" w14:textId="77777777" w:rsidR="0083102D" w:rsidRDefault="0083102D" w:rsidP="0083102D">
      <w:pPr>
        <w:rPr>
          <w:ins w:id="656" w:author="Shireen Khan" w:date="2024-08-13T06:49:00Z"/>
        </w:rPr>
      </w:pPr>
      <w:ins w:id="657" w:author="Shireen Khan" w:date="2024-08-13T06:49:00Z">
        <w:r>
          <w:rPr>
            <w:noProof/>
          </w:rPr>
          <w:drawing>
            <wp:inline distT="0" distB="0" distL="0" distR="0" wp14:anchorId="01C5529A" wp14:editId="09FEA056">
              <wp:extent cx="5943600" cy="2844800"/>
              <wp:effectExtent l="19050" t="19050" r="1905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4800"/>
                      </a:xfrm>
                      <a:prstGeom prst="rect">
                        <a:avLst/>
                      </a:prstGeom>
                      <a:ln>
                        <a:solidFill>
                          <a:schemeClr val="accent1"/>
                        </a:solidFill>
                      </a:ln>
                    </pic:spPr>
                  </pic:pic>
                </a:graphicData>
              </a:graphic>
            </wp:inline>
          </w:drawing>
        </w:r>
      </w:ins>
    </w:p>
    <w:p w14:paraId="6FB2E8F3" w14:textId="19ECE804" w:rsidR="00730177" w:rsidDel="0058603A" w:rsidRDefault="00730177" w:rsidP="00492786">
      <w:pPr>
        <w:rPr>
          <w:del w:id="658" w:author="Shireen Khan" w:date="2024-08-13T07:12:00Z"/>
        </w:rPr>
      </w:pPr>
    </w:p>
    <w:p w14:paraId="3D9FA8F7" w14:textId="132A1D8B" w:rsidR="00C96763" w:rsidRDefault="00730177" w:rsidP="00E447F0">
      <w:pPr>
        <w:pStyle w:val="ListParagraph"/>
        <w:numPr>
          <w:ilvl w:val="0"/>
          <w:numId w:val="10"/>
        </w:numPr>
      </w:pPr>
      <w:r w:rsidRPr="00D13A71">
        <w:rPr>
          <w:b/>
        </w:rPr>
        <w:t>Message</w:t>
      </w:r>
      <w:r w:rsidR="00AF0DC2">
        <w:rPr>
          <w:b/>
        </w:rPr>
        <w:t xml:space="preserve"> Listing</w:t>
      </w:r>
      <w:r w:rsidRPr="00D13A71">
        <w:rPr>
          <w:b/>
        </w:rPr>
        <w:t>:</w:t>
      </w:r>
      <w:r>
        <w:t xml:space="preserve"> </w:t>
      </w:r>
      <w:r w:rsidR="00C96763">
        <w:t>System shall d</w:t>
      </w:r>
      <w:r>
        <w:t xml:space="preserve">isplay </w:t>
      </w:r>
      <w:r w:rsidR="00C96763">
        <w:t xml:space="preserve">the following </w:t>
      </w:r>
      <w:r>
        <w:t>detail</w:t>
      </w:r>
      <w:r w:rsidR="00C96763">
        <w:t>s</w:t>
      </w:r>
      <w:r>
        <w:t xml:space="preserve"> for each message</w:t>
      </w:r>
      <w:del w:id="659" w:author="Bilal Hahsmat" w:date="2024-08-07T19:43:00Z">
        <w:r w:rsidR="004404A6" w:rsidDel="00D64301">
          <w:delText xml:space="preserve"> on the dashboard</w:delText>
        </w:r>
      </w:del>
      <w:r w:rsidR="00C96763">
        <w:t>:</w:t>
      </w:r>
    </w:p>
    <w:p w14:paraId="1A61BB39" w14:textId="32584B01" w:rsidR="00505856" w:rsidRPr="004E5E24" w:rsidDel="00505856" w:rsidRDefault="00505856">
      <w:pPr>
        <w:ind w:left="1080"/>
        <w:rPr>
          <w:del w:id="660" w:author="Shireen Khan" w:date="2024-08-12T04:34:00Z"/>
        </w:rPr>
        <w:pPrChange w:id="661" w:author="Shireen Khan" w:date="2024-08-12T03:56:00Z">
          <w:pPr>
            <w:pStyle w:val="ListParagraph"/>
            <w:numPr>
              <w:numId w:val="7"/>
            </w:numPr>
            <w:ind w:left="1080" w:hanging="360"/>
          </w:pPr>
        </w:pPrChange>
      </w:pPr>
    </w:p>
    <w:p w14:paraId="7AD2F655" w14:textId="05E66EBA" w:rsidR="000E12AB" w:rsidRDefault="000E12AB" w:rsidP="000E12AB">
      <w:pPr>
        <w:pStyle w:val="ListParagraph"/>
        <w:numPr>
          <w:ilvl w:val="0"/>
          <w:numId w:val="7"/>
        </w:numPr>
      </w:pPr>
      <w:r>
        <w:t>Received</w:t>
      </w:r>
      <w:r w:rsidR="003C1862">
        <w:t xml:space="preserve"> On</w:t>
      </w:r>
      <w:del w:id="662" w:author="Shireen Khan" w:date="2024-08-12T03:57:00Z">
        <w:r w:rsidDel="00FD621A">
          <w:delText xml:space="preserve"> On</w:delText>
        </w:r>
      </w:del>
      <w:ins w:id="663" w:author="Shireen Khan" w:date="2024-08-12T03:57:00Z">
        <w:r w:rsidR="00FD621A">
          <w:t>:</w:t>
        </w:r>
      </w:ins>
      <w:del w:id="664" w:author="Shireen Khan" w:date="2024-08-12T03:57:00Z">
        <w:r w:rsidDel="00FD621A">
          <w:delText>:</w:delText>
        </w:r>
      </w:del>
      <w:r>
        <w:t xml:space="preserve"> </w:t>
      </w:r>
      <w:ins w:id="665" w:author="Bilal Hahsmat" w:date="2024-08-07T19:44:00Z">
        <w:r w:rsidR="00D64301">
          <w:t xml:space="preserve">Message received </w:t>
        </w:r>
      </w:ins>
      <w:r>
        <w:t xml:space="preserve">Date </w:t>
      </w:r>
      <w:del w:id="666" w:author="Bilal Hahsmat" w:date="2024-08-07T19:44:00Z">
        <w:r w:rsidDel="00D64301">
          <w:delText xml:space="preserve">on which message is received </w:delText>
        </w:r>
      </w:del>
      <w:r>
        <w:t>(Inbound)</w:t>
      </w:r>
    </w:p>
    <w:p w14:paraId="056ED0A3" w14:textId="3C390054" w:rsidR="00505856" w:rsidRDefault="003C1862" w:rsidP="00505856">
      <w:pPr>
        <w:pStyle w:val="ListParagraph"/>
        <w:numPr>
          <w:ilvl w:val="0"/>
          <w:numId w:val="7"/>
        </w:numPr>
        <w:rPr>
          <w:ins w:id="667" w:author="Shireen Khan" w:date="2024-08-12T04:34:00Z"/>
        </w:rPr>
      </w:pPr>
      <w:r>
        <w:t>Created On</w:t>
      </w:r>
      <w:ins w:id="668" w:author="Shireen Khan" w:date="2024-08-12T04:34:00Z">
        <w:r w:rsidR="00505856">
          <w:t>: Message received Date (Outbound)</w:t>
        </w:r>
      </w:ins>
    </w:p>
    <w:p w14:paraId="0A410641" w14:textId="227454CD" w:rsidR="000E12AB" w:rsidRDefault="000E12AB" w:rsidP="000E12AB">
      <w:pPr>
        <w:pStyle w:val="ListParagraph"/>
        <w:numPr>
          <w:ilvl w:val="0"/>
          <w:numId w:val="7"/>
        </w:numPr>
      </w:pPr>
      <w:r>
        <w:lastRenderedPageBreak/>
        <w:t xml:space="preserve">Source: The partner from </w:t>
      </w:r>
      <w:ins w:id="669" w:author="Bilal Hahsmat" w:date="2024-08-07T19:44:00Z">
        <w:r w:rsidR="00D64301">
          <w:t xml:space="preserve">where </w:t>
        </w:r>
      </w:ins>
      <w:del w:id="670" w:author="Bilal Hahsmat" w:date="2024-08-07T19:44:00Z">
        <w:r w:rsidDel="00D64301">
          <w:delText xml:space="preserve">which </w:delText>
        </w:r>
      </w:del>
      <w:r>
        <w:t>message is received (Inbound)</w:t>
      </w:r>
    </w:p>
    <w:p w14:paraId="7B99AA53" w14:textId="040F7912" w:rsidR="00730177" w:rsidRDefault="00730177" w:rsidP="00C96763">
      <w:pPr>
        <w:pStyle w:val="ListParagraph"/>
        <w:numPr>
          <w:ilvl w:val="0"/>
          <w:numId w:val="7"/>
        </w:numPr>
      </w:pPr>
      <w:r>
        <w:t>Destination</w:t>
      </w:r>
      <w:r w:rsidR="00B63007">
        <w:t xml:space="preserve">: </w:t>
      </w:r>
      <w:r w:rsidR="005F3D9C">
        <w:t>T</w:t>
      </w:r>
      <w:r w:rsidR="00B63007">
        <w:t xml:space="preserve">he partner to </w:t>
      </w:r>
      <w:ins w:id="671" w:author="Bilal Hahsmat" w:date="2024-08-07T19:44:00Z">
        <w:r w:rsidR="00D64301">
          <w:t xml:space="preserve">who </w:t>
        </w:r>
      </w:ins>
      <w:del w:id="672" w:author="Bilal Hahsmat" w:date="2024-08-07T19:44:00Z">
        <w:r w:rsidR="00B63007" w:rsidDel="00D64301">
          <w:delText xml:space="preserve">which </w:delText>
        </w:r>
      </w:del>
      <w:r w:rsidR="00B63007">
        <w:t xml:space="preserve">message </w:t>
      </w:r>
      <w:ins w:id="673" w:author="Bilal Hahsmat" w:date="2024-08-07T19:44:00Z">
        <w:r w:rsidR="00D64301">
          <w:t xml:space="preserve">was </w:t>
        </w:r>
      </w:ins>
      <w:del w:id="674" w:author="Bilal Hahsmat" w:date="2024-08-07T19:44:00Z">
        <w:r w:rsidR="00B63007" w:rsidDel="00D64301">
          <w:delText xml:space="preserve">is </w:delText>
        </w:r>
      </w:del>
      <w:r w:rsidR="00B63007">
        <w:t>sen</w:t>
      </w:r>
      <w:del w:id="675" w:author="Bilal Hahsmat" w:date="2024-08-07T19:44:00Z">
        <w:r w:rsidR="00B63007" w:rsidDel="00D64301">
          <w:delText>t</w:delText>
        </w:r>
      </w:del>
      <w:ins w:id="676" w:author="Bilal Hahsmat" w:date="2024-08-07T19:44:00Z">
        <w:r w:rsidR="00D64301">
          <w:t>d</w:t>
        </w:r>
      </w:ins>
      <w:r w:rsidR="000E12AB">
        <w:t xml:space="preserve"> (Outbound)</w:t>
      </w:r>
    </w:p>
    <w:p w14:paraId="512833A1" w14:textId="77777777" w:rsidR="00730177" w:rsidRDefault="00730177" w:rsidP="00C96763">
      <w:pPr>
        <w:pStyle w:val="ListParagraph"/>
        <w:numPr>
          <w:ilvl w:val="0"/>
          <w:numId w:val="7"/>
        </w:numPr>
      </w:pPr>
      <w:r>
        <w:t>Patient information</w:t>
      </w:r>
    </w:p>
    <w:p w14:paraId="0E517C89" w14:textId="77777777" w:rsidR="00961086" w:rsidRDefault="00961086" w:rsidP="00961086">
      <w:pPr>
        <w:pStyle w:val="ListParagraph"/>
        <w:numPr>
          <w:ilvl w:val="1"/>
          <w:numId w:val="7"/>
        </w:numPr>
      </w:pPr>
      <w:r>
        <w:t>Patient first name</w:t>
      </w:r>
    </w:p>
    <w:p w14:paraId="67234D76" w14:textId="77777777" w:rsidR="00961086" w:rsidRDefault="00961086" w:rsidP="00961086">
      <w:pPr>
        <w:pStyle w:val="ListParagraph"/>
        <w:numPr>
          <w:ilvl w:val="1"/>
          <w:numId w:val="7"/>
        </w:numPr>
      </w:pPr>
      <w:r>
        <w:t>Patient last name</w:t>
      </w:r>
    </w:p>
    <w:p w14:paraId="505FA2D3" w14:textId="77777777" w:rsidR="00961086" w:rsidRDefault="00961086" w:rsidP="00961086">
      <w:pPr>
        <w:pStyle w:val="ListParagraph"/>
        <w:numPr>
          <w:ilvl w:val="1"/>
          <w:numId w:val="7"/>
        </w:numPr>
      </w:pPr>
      <w:r>
        <w:t>Gender</w:t>
      </w:r>
    </w:p>
    <w:p w14:paraId="7FF65543" w14:textId="77777777" w:rsidR="00961086" w:rsidRDefault="00961086" w:rsidP="00961086">
      <w:pPr>
        <w:pStyle w:val="ListParagraph"/>
        <w:numPr>
          <w:ilvl w:val="1"/>
          <w:numId w:val="7"/>
        </w:numPr>
      </w:pPr>
      <w:r>
        <w:t>Age</w:t>
      </w:r>
    </w:p>
    <w:p w14:paraId="2831D8A9" w14:textId="77777777" w:rsidR="00961086" w:rsidRDefault="00961086" w:rsidP="00961086">
      <w:pPr>
        <w:pStyle w:val="ListParagraph"/>
        <w:numPr>
          <w:ilvl w:val="1"/>
          <w:numId w:val="7"/>
        </w:numPr>
      </w:pPr>
      <w:r>
        <w:t>DOB</w:t>
      </w:r>
    </w:p>
    <w:p w14:paraId="1B51A5D6" w14:textId="77777777" w:rsidR="00961086" w:rsidRDefault="00961086" w:rsidP="00961086">
      <w:pPr>
        <w:pStyle w:val="ListParagraph"/>
        <w:numPr>
          <w:ilvl w:val="1"/>
          <w:numId w:val="7"/>
        </w:numPr>
      </w:pPr>
      <w:r>
        <w:t>Account Number</w:t>
      </w:r>
    </w:p>
    <w:p w14:paraId="2653BF70" w14:textId="42CB260E" w:rsidR="00961086" w:rsidRPr="00C31DCB" w:rsidDel="00D64301" w:rsidRDefault="00961086" w:rsidP="00961086">
      <w:pPr>
        <w:pStyle w:val="ListParagraph"/>
        <w:numPr>
          <w:ilvl w:val="1"/>
          <w:numId w:val="7"/>
        </w:numPr>
        <w:rPr>
          <w:del w:id="677" w:author="Bilal Hahsmat" w:date="2024-08-07T19:45:00Z"/>
          <w:highlight w:val="yellow"/>
          <w:rPrChange w:id="678" w:author="Shireen Khan" w:date="2024-08-19T02:02:00Z">
            <w:rPr>
              <w:del w:id="679" w:author="Bilal Hahsmat" w:date="2024-08-07T19:45:00Z"/>
            </w:rPr>
          </w:rPrChange>
        </w:rPr>
      </w:pPr>
      <w:del w:id="680" w:author="Bilal Hahsmat" w:date="2024-08-07T19:45:00Z">
        <w:r w:rsidRPr="00C31DCB" w:rsidDel="00D64301">
          <w:rPr>
            <w:highlight w:val="yellow"/>
            <w:rPrChange w:id="681" w:author="Shireen Khan" w:date="2024-08-19T02:02:00Z">
              <w:rPr/>
            </w:rPrChange>
          </w:rPr>
          <w:delText>Reg flag (if marked) – reason will be displayed on hovering</w:delText>
        </w:r>
      </w:del>
    </w:p>
    <w:p w14:paraId="2A4010C6" w14:textId="308DA736" w:rsidR="00FD621A" w:rsidRPr="00120A11" w:rsidDel="0058603A" w:rsidRDefault="00FD621A">
      <w:pPr>
        <w:pStyle w:val="ListParagraph"/>
        <w:ind w:left="1800"/>
        <w:rPr>
          <w:ins w:id="682" w:author="Bilal Hahsmat" w:date="2024-08-07T19:45:00Z"/>
          <w:del w:id="683" w:author="Shireen Khan" w:date="2024-08-13T07:12:00Z"/>
          <w:color w:val="FF0000"/>
          <w:highlight w:val="yellow"/>
          <w:rPrChange w:id="684" w:author="Shireen Khan" w:date="2024-08-09T08:55:00Z">
            <w:rPr>
              <w:ins w:id="685" w:author="Bilal Hahsmat" w:date="2024-08-07T19:45:00Z"/>
              <w:del w:id="686" w:author="Shireen Khan" w:date="2024-08-13T07:12:00Z"/>
            </w:rPr>
          </w:rPrChange>
        </w:rPr>
        <w:pPrChange w:id="687" w:author="Shireen Khan" w:date="2024-08-12T03:58:00Z">
          <w:pPr>
            <w:pStyle w:val="ListParagraph"/>
            <w:numPr>
              <w:ilvl w:val="1"/>
              <w:numId w:val="7"/>
            </w:numPr>
            <w:ind w:left="1800" w:hanging="360"/>
          </w:pPr>
        </w:pPrChange>
      </w:pPr>
    </w:p>
    <w:p w14:paraId="75E3E41B" w14:textId="77777777" w:rsidR="00730177" w:rsidRDefault="00730177" w:rsidP="00C96763">
      <w:pPr>
        <w:pStyle w:val="ListParagraph"/>
        <w:numPr>
          <w:ilvl w:val="0"/>
          <w:numId w:val="7"/>
        </w:numPr>
      </w:pPr>
      <w:r>
        <w:t>Provider</w:t>
      </w:r>
    </w:p>
    <w:p w14:paraId="42B2D765" w14:textId="75B5BFE8" w:rsidR="00961086" w:rsidRDefault="00961086" w:rsidP="00961086">
      <w:pPr>
        <w:pStyle w:val="ListParagraph"/>
        <w:numPr>
          <w:ilvl w:val="1"/>
          <w:numId w:val="7"/>
        </w:numPr>
      </w:pPr>
      <w:del w:id="688" w:author="Shireen Khan" w:date="2024-08-12T04:32:00Z">
        <w:r w:rsidDel="00D85364">
          <w:delText xml:space="preserve">Patient </w:delText>
        </w:r>
      </w:del>
      <w:ins w:id="689" w:author="Shireen Khan" w:date="2024-08-12T04:32:00Z">
        <w:r w:rsidR="00D85364">
          <w:t>Provi</w:t>
        </w:r>
      </w:ins>
      <w:ins w:id="690" w:author="Shireen Khan" w:date="2024-08-12T04:33:00Z">
        <w:r w:rsidR="00D85364">
          <w:t>der</w:t>
        </w:r>
      </w:ins>
      <w:ins w:id="691" w:author="Shireen Khan" w:date="2024-08-12T04:32:00Z">
        <w:r w:rsidR="00D85364">
          <w:t xml:space="preserve"> </w:t>
        </w:r>
      </w:ins>
      <w:r>
        <w:t>first name</w:t>
      </w:r>
    </w:p>
    <w:p w14:paraId="61FE13A2" w14:textId="51E27EBA" w:rsidR="00961086" w:rsidRDefault="00D85364" w:rsidP="00961086">
      <w:pPr>
        <w:pStyle w:val="ListParagraph"/>
        <w:numPr>
          <w:ilvl w:val="1"/>
          <w:numId w:val="7"/>
        </w:numPr>
      </w:pPr>
      <w:ins w:id="692" w:author="Shireen Khan" w:date="2024-08-12T04:33:00Z">
        <w:r>
          <w:t>Provider</w:t>
        </w:r>
      </w:ins>
      <w:del w:id="693" w:author="Shireen Khan" w:date="2024-08-12T04:33:00Z">
        <w:r w:rsidR="00961086" w:rsidDel="00D85364">
          <w:delText>Patient</w:delText>
        </w:r>
      </w:del>
      <w:r w:rsidR="00961086">
        <w:t xml:space="preserve"> last name</w:t>
      </w:r>
    </w:p>
    <w:p w14:paraId="2DDEEC58" w14:textId="714FF2FA" w:rsidR="00730177" w:rsidRDefault="00730177" w:rsidP="00C96763">
      <w:pPr>
        <w:pStyle w:val="ListParagraph"/>
        <w:numPr>
          <w:ilvl w:val="0"/>
          <w:numId w:val="7"/>
        </w:numPr>
      </w:pPr>
      <w:r>
        <w:t xml:space="preserve">Message </w:t>
      </w:r>
      <w:del w:id="694" w:author="Bilal Hahsmat" w:date="2024-08-07T19:47:00Z">
        <w:r w:rsidDel="00D64301">
          <w:delText>Type</w:delText>
        </w:r>
      </w:del>
    </w:p>
    <w:p w14:paraId="5C1DA6C9" w14:textId="77777777" w:rsidR="00BF1953" w:rsidRPr="00FF4D00" w:rsidRDefault="00BF1953" w:rsidP="00C96763">
      <w:pPr>
        <w:pStyle w:val="ListParagraph"/>
        <w:numPr>
          <w:ilvl w:val="0"/>
          <w:numId w:val="7"/>
        </w:numPr>
        <w:rPr>
          <w:color w:val="000000" w:themeColor="text1"/>
        </w:rPr>
      </w:pPr>
      <w:r w:rsidRPr="00FF4D00">
        <w:rPr>
          <w:color w:val="000000" w:themeColor="text1"/>
        </w:rPr>
        <w:t>Additional Info</w:t>
      </w:r>
      <w:del w:id="695" w:author="Bilal Hahsmat" w:date="2024-08-07T19:47:00Z">
        <w:r w:rsidRPr="00FF4D00" w:rsidDel="00D64301">
          <w:rPr>
            <w:color w:val="000000" w:themeColor="text1"/>
          </w:rPr>
          <w:delText>rmation</w:delText>
        </w:r>
      </w:del>
    </w:p>
    <w:tbl>
      <w:tblPr>
        <w:tblW w:w="0" w:type="auto"/>
        <w:tblLook w:val="04A0" w:firstRow="1" w:lastRow="0" w:firstColumn="1" w:lastColumn="0" w:noHBand="0" w:noVBand="1"/>
      </w:tblPr>
      <w:tblGrid>
        <w:gridCol w:w="1130"/>
        <w:gridCol w:w="1869"/>
        <w:gridCol w:w="2054"/>
        <w:gridCol w:w="4297"/>
        <w:tblGridChange w:id="696">
          <w:tblGrid>
            <w:gridCol w:w="5"/>
            <w:gridCol w:w="1125"/>
            <w:gridCol w:w="5"/>
            <w:gridCol w:w="1864"/>
            <w:gridCol w:w="5"/>
            <w:gridCol w:w="2049"/>
            <w:gridCol w:w="5"/>
            <w:gridCol w:w="4292"/>
            <w:gridCol w:w="5"/>
          </w:tblGrid>
        </w:tblGridChange>
      </w:tblGrid>
      <w:tr w:rsidR="000E12AB" w:rsidRPr="000E12AB" w14:paraId="5CCB3023" w14:textId="77777777" w:rsidTr="00FB6D6B">
        <w:trPr>
          <w:trHeight w:val="288"/>
        </w:trPr>
        <w:tc>
          <w:tcPr>
            <w:tcW w:w="0" w:type="auto"/>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78945D69" w14:textId="77777777" w:rsidR="000E12AB" w:rsidRPr="000E12AB" w:rsidRDefault="000E12AB" w:rsidP="007C6BB2">
            <w:pPr>
              <w:spacing w:after="0" w:line="240" w:lineRule="auto"/>
              <w:rPr>
                <w:rFonts w:ascii="Calibri" w:eastAsia="Times New Roman" w:hAnsi="Calibri" w:cs="Calibri"/>
                <w:color w:val="FFFFFF"/>
              </w:rPr>
            </w:pPr>
            <w:r w:rsidRPr="000E12AB">
              <w:rPr>
                <w:rFonts w:ascii="Calibri" w:eastAsia="Times New Roman" w:hAnsi="Calibri" w:cs="Calibri"/>
                <w:color w:val="FFFFFF"/>
              </w:rPr>
              <w:t>Direction</w:t>
            </w:r>
          </w:p>
        </w:tc>
        <w:tc>
          <w:tcPr>
            <w:tcW w:w="0" w:type="auto"/>
            <w:tcBorders>
              <w:top w:val="single" w:sz="4" w:space="0" w:color="auto"/>
              <w:left w:val="nil"/>
              <w:bottom w:val="single" w:sz="4" w:space="0" w:color="auto"/>
              <w:right w:val="single" w:sz="4" w:space="0" w:color="auto"/>
            </w:tcBorders>
            <w:shd w:val="clear" w:color="000000" w:fill="305496"/>
            <w:noWrap/>
            <w:vAlign w:val="bottom"/>
            <w:hideMark/>
          </w:tcPr>
          <w:p w14:paraId="6ED070AA" w14:textId="77777777" w:rsidR="000E12AB" w:rsidRPr="000E12AB" w:rsidRDefault="000E12AB" w:rsidP="007C6BB2">
            <w:pPr>
              <w:spacing w:after="0" w:line="240" w:lineRule="auto"/>
              <w:rPr>
                <w:rFonts w:ascii="Calibri" w:eastAsia="Times New Roman" w:hAnsi="Calibri" w:cs="Calibri"/>
                <w:color w:val="FFFFFF"/>
              </w:rPr>
            </w:pPr>
            <w:r w:rsidRPr="000E12AB">
              <w:rPr>
                <w:rFonts w:ascii="Calibri" w:eastAsia="Times New Roman" w:hAnsi="Calibri" w:cs="Calibri"/>
                <w:color w:val="FFFFFF"/>
              </w:rPr>
              <w:t>Tabs (Component)</w:t>
            </w:r>
          </w:p>
        </w:tc>
        <w:tc>
          <w:tcPr>
            <w:tcW w:w="0" w:type="auto"/>
            <w:tcBorders>
              <w:top w:val="single" w:sz="4" w:space="0" w:color="auto"/>
              <w:left w:val="nil"/>
              <w:bottom w:val="single" w:sz="4" w:space="0" w:color="auto"/>
              <w:right w:val="single" w:sz="4" w:space="0" w:color="auto"/>
            </w:tcBorders>
            <w:shd w:val="clear" w:color="000000" w:fill="305496"/>
            <w:noWrap/>
            <w:vAlign w:val="bottom"/>
            <w:hideMark/>
          </w:tcPr>
          <w:p w14:paraId="4D7F1CC6" w14:textId="2655571D" w:rsidR="000E12AB" w:rsidRPr="000E12AB" w:rsidRDefault="000E12AB" w:rsidP="007C6BB2">
            <w:pPr>
              <w:spacing w:after="0" w:line="240" w:lineRule="auto"/>
              <w:rPr>
                <w:rFonts w:ascii="Calibri" w:eastAsia="Times New Roman" w:hAnsi="Calibri" w:cs="Calibri"/>
                <w:color w:val="FFFFFF"/>
              </w:rPr>
            </w:pPr>
            <w:r w:rsidRPr="000E12AB">
              <w:rPr>
                <w:rFonts w:ascii="Calibri" w:eastAsia="Times New Roman" w:hAnsi="Calibri" w:cs="Calibri"/>
                <w:color w:val="FFFFFF"/>
              </w:rPr>
              <w:t xml:space="preserve">Message </w:t>
            </w:r>
            <w:del w:id="697" w:author="Bilal Hahsmat" w:date="2024-08-07T19:48:00Z">
              <w:r w:rsidRPr="000E12AB" w:rsidDel="00F243F1">
                <w:rPr>
                  <w:rFonts w:ascii="Calibri" w:eastAsia="Times New Roman" w:hAnsi="Calibri" w:cs="Calibri"/>
                  <w:color w:val="FFFFFF"/>
                </w:rPr>
                <w:delText>Type</w:delText>
              </w:r>
            </w:del>
          </w:p>
        </w:tc>
        <w:tc>
          <w:tcPr>
            <w:tcW w:w="0" w:type="auto"/>
            <w:tcBorders>
              <w:top w:val="single" w:sz="4" w:space="0" w:color="auto"/>
              <w:left w:val="nil"/>
              <w:bottom w:val="single" w:sz="4" w:space="0" w:color="auto"/>
              <w:right w:val="single" w:sz="4" w:space="0" w:color="auto"/>
            </w:tcBorders>
            <w:shd w:val="clear" w:color="000000" w:fill="305496"/>
            <w:noWrap/>
            <w:vAlign w:val="bottom"/>
            <w:hideMark/>
          </w:tcPr>
          <w:p w14:paraId="207FAAE1" w14:textId="77777777" w:rsidR="000E12AB" w:rsidRPr="000E12AB" w:rsidRDefault="000E12AB" w:rsidP="007C6BB2">
            <w:pPr>
              <w:spacing w:after="0" w:line="240" w:lineRule="auto"/>
              <w:rPr>
                <w:rFonts w:ascii="Calibri" w:eastAsia="Times New Roman" w:hAnsi="Calibri" w:cs="Calibri"/>
                <w:color w:val="FFFFFF"/>
              </w:rPr>
            </w:pPr>
            <w:r w:rsidRPr="000E12AB">
              <w:rPr>
                <w:rFonts w:ascii="Calibri" w:eastAsia="Times New Roman" w:hAnsi="Calibri" w:cs="Calibri"/>
                <w:color w:val="FFFFFF"/>
              </w:rPr>
              <w:t>Additional Info</w:t>
            </w:r>
          </w:p>
        </w:tc>
      </w:tr>
      <w:tr w:rsidR="000E12AB" w:rsidRPr="000E12AB" w14:paraId="349F6646"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A02839B"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In</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4D7FC9CB" w14:textId="2B580D4C"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 xml:space="preserve">Clinical </w:t>
            </w:r>
            <w:del w:id="698" w:author="Bilal Hahsmat" w:date="2024-08-07T19:47:00Z">
              <w:r w:rsidRPr="000E12AB" w:rsidDel="00D64301">
                <w:rPr>
                  <w:rFonts w:ascii="Calibri" w:eastAsia="Times New Roman" w:hAnsi="Calibri" w:cs="Calibri"/>
                  <w:color w:val="000000"/>
                </w:rPr>
                <w:delText>Notes</w:delText>
              </w:r>
            </w:del>
          </w:p>
        </w:tc>
        <w:tc>
          <w:tcPr>
            <w:tcW w:w="0" w:type="auto"/>
            <w:tcBorders>
              <w:top w:val="nil"/>
              <w:left w:val="nil"/>
              <w:bottom w:val="single" w:sz="4" w:space="0" w:color="auto"/>
              <w:right w:val="single" w:sz="4" w:space="0" w:color="auto"/>
            </w:tcBorders>
            <w:shd w:val="clear" w:color="auto" w:fill="auto"/>
            <w:noWrap/>
            <w:vAlign w:val="bottom"/>
            <w:hideMark/>
          </w:tcPr>
          <w:p w14:paraId="3A6D4D95" w14:textId="7E9898FA"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 xml:space="preserve">Clinical </w:t>
            </w:r>
            <w:del w:id="699" w:author="Bilal Hahsmat" w:date="2024-08-07T19:47:00Z">
              <w:r w:rsidRPr="000E12AB" w:rsidDel="00D64301">
                <w:rPr>
                  <w:rFonts w:ascii="Calibri" w:eastAsia="Times New Roman" w:hAnsi="Calibri" w:cs="Calibri"/>
                  <w:color w:val="000000"/>
                </w:rPr>
                <w:delText>Notes</w:delText>
              </w:r>
            </w:del>
          </w:p>
        </w:tc>
        <w:tc>
          <w:tcPr>
            <w:tcW w:w="0" w:type="auto"/>
            <w:tcBorders>
              <w:top w:val="nil"/>
              <w:left w:val="nil"/>
              <w:bottom w:val="single" w:sz="4" w:space="0" w:color="auto"/>
              <w:right w:val="single" w:sz="4" w:space="0" w:color="auto"/>
            </w:tcBorders>
            <w:shd w:val="clear" w:color="auto" w:fill="auto"/>
            <w:noWrap/>
            <w:vAlign w:val="bottom"/>
            <w:hideMark/>
          </w:tcPr>
          <w:p w14:paraId="0E4628FF" w14:textId="51D481EC" w:rsidR="000E12AB" w:rsidRPr="00232BF2" w:rsidRDefault="000E12AB" w:rsidP="007C6BB2">
            <w:pPr>
              <w:spacing w:after="0" w:line="240" w:lineRule="auto"/>
              <w:rPr>
                <w:rFonts w:ascii="Calibri" w:eastAsia="Times New Roman" w:hAnsi="Calibri" w:cs="Calibri"/>
                <w:color w:val="000000"/>
                <w:highlight w:val="lightGray"/>
                <w:rPrChange w:id="700"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01" w:author="Shireen Khan" w:date="2024-08-09T09:07:00Z">
                  <w:rPr>
                    <w:rFonts w:ascii="Calibri" w:eastAsia="Times New Roman" w:hAnsi="Calibri" w:cs="Calibri"/>
                    <w:color w:val="000000"/>
                  </w:rPr>
                </w:rPrChange>
              </w:rPr>
              <w:t>Provider Note</w:t>
            </w:r>
            <w:ins w:id="702" w:author="Bilal Hahsmat" w:date="2024-08-07T19:47:00Z">
              <w:r w:rsidR="00F243F1" w:rsidRPr="00232BF2">
                <w:rPr>
                  <w:rFonts w:ascii="Calibri" w:eastAsia="Times New Roman" w:hAnsi="Calibri" w:cs="Calibri"/>
                  <w:color w:val="000000"/>
                  <w:highlight w:val="lightGray"/>
                  <w:rPrChange w:id="703" w:author="Shireen Khan" w:date="2024-08-09T09:07:00Z">
                    <w:rPr>
                      <w:rFonts w:ascii="Calibri" w:eastAsia="Times New Roman" w:hAnsi="Calibri" w:cs="Calibri"/>
                      <w:color w:val="000000"/>
                    </w:rPr>
                  </w:rPrChange>
                </w:rPr>
                <w:t>s</w:t>
              </w:r>
            </w:ins>
            <w:del w:id="704" w:author="Bilal Hahsmat" w:date="2024-08-07T19:47:00Z">
              <w:r w:rsidRPr="00232BF2" w:rsidDel="00F243F1">
                <w:rPr>
                  <w:rFonts w:ascii="Calibri" w:eastAsia="Times New Roman" w:hAnsi="Calibri" w:cs="Calibri"/>
                  <w:color w:val="000000"/>
                  <w:highlight w:val="lightGray"/>
                  <w:rPrChange w:id="705" w:author="Shireen Khan" w:date="2024-08-09T09:07:00Z">
                    <w:rPr>
                      <w:rFonts w:ascii="Calibri" w:eastAsia="Times New Roman" w:hAnsi="Calibri" w:cs="Calibri"/>
                      <w:color w:val="000000"/>
                    </w:rPr>
                  </w:rPrChange>
                </w:rPr>
                <w:delText xml:space="preserve"> Type</w:delText>
              </w:r>
            </w:del>
          </w:p>
        </w:tc>
      </w:tr>
      <w:tr w:rsidR="000E12AB" w:rsidRPr="000E12AB" w14:paraId="6A5E9AA2"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2368A4"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Out</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037233EC" w14:textId="32CFD7C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 xml:space="preserve">Clinical </w:t>
            </w:r>
            <w:del w:id="706" w:author="Bilal Hahsmat" w:date="2024-08-07T19:47:00Z">
              <w:r w:rsidRPr="000E12AB" w:rsidDel="00F243F1">
                <w:rPr>
                  <w:rFonts w:ascii="Calibri" w:eastAsia="Times New Roman" w:hAnsi="Calibri" w:cs="Calibri"/>
                  <w:color w:val="000000"/>
                </w:rPr>
                <w:delText>Notes</w:delText>
              </w:r>
            </w:del>
          </w:p>
        </w:tc>
        <w:tc>
          <w:tcPr>
            <w:tcW w:w="0" w:type="auto"/>
            <w:tcBorders>
              <w:top w:val="nil"/>
              <w:left w:val="nil"/>
              <w:bottom w:val="single" w:sz="4" w:space="0" w:color="auto"/>
              <w:right w:val="single" w:sz="4" w:space="0" w:color="auto"/>
            </w:tcBorders>
            <w:shd w:val="clear" w:color="auto" w:fill="auto"/>
            <w:noWrap/>
            <w:vAlign w:val="bottom"/>
            <w:hideMark/>
          </w:tcPr>
          <w:p w14:paraId="4F3E9E21" w14:textId="620BB58A"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 xml:space="preserve">Clinical </w:t>
            </w:r>
            <w:del w:id="707" w:author="Bilal Hahsmat" w:date="2024-08-07T19:47:00Z">
              <w:r w:rsidRPr="000E12AB" w:rsidDel="00F243F1">
                <w:rPr>
                  <w:rFonts w:ascii="Calibri" w:eastAsia="Times New Roman" w:hAnsi="Calibri" w:cs="Calibri"/>
                  <w:color w:val="000000"/>
                </w:rPr>
                <w:delText>Notes</w:delText>
              </w:r>
            </w:del>
          </w:p>
        </w:tc>
        <w:tc>
          <w:tcPr>
            <w:tcW w:w="0" w:type="auto"/>
            <w:tcBorders>
              <w:top w:val="nil"/>
              <w:left w:val="nil"/>
              <w:bottom w:val="single" w:sz="4" w:space="0" w:color="auto"/>
              <w:right w:val="single" w:sz="4" w:space="0" w:color="auto"/>
            </w:tcBorders>
            <w:shd w:val="clear" w:color="auto" w:fill="auto"/>
            <w:noWrap/>
            <w:vAlign w:val="bottom"/>
            <w:hideMark/>
          </w:tcPr>
          <w:p w14:paraId="30453713" w14:textId="33662EB5" w:rsidR="000E12AB" w:rsidRPr="00232BF2" w:rsidRDefault="000E12AB" w:rsidP="007C6BB2">
            <w:pPr>
              <w:spacing w:after="0" w:line="240" w:lineRule="auto"/>
              <w:rPr>
                <w:rFonts w:ascii="Calibri" w:eastAsia="Times New Roman" w:hAnsi="Calibri" w:cs="Calibri"/>
                <w:color w:val="000000"/>
                <w:highlight w:val="lightGray"/>
                <w:rPrChange w:id="708"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09" w:author="Shireen Khan" w:date="2024-08-09T09:07:00Z">
                  <w:rPr>
                    <w:rFonts w:ascii="Calibri" w:eastAsia="Times New Roman" w:hAnsi="Calibri" w:cs="Calibri"/>
                    <w:color w:val="000000"/>
                  </w:rPr>
                </w:rPrChange>
              </w:rPr>
              <w:t>Provider Note</w:t>
            </w:r>
            <w:ins w:id="710" w:author="Bilal Hahsmat" w:date="2024-08-07T19:47:00Z">
              <w:r w:rsidR="00F243F1" w:rsidRPr="00232BF2">
                <w:rPr>
                  <w:rFonts w:ascii="Calibri" w:eastAsia="Times New Roman" w:hAnsi="Calibri" w:cs="Calibri"/>
                  <w:color w:val="000000"/>
                  <w:highlight w:val="lightGray"/>
                  <w:rPrChange w:id="711" w:author="Shireen Khan" w:date="2024-08-09T09:07:00Z">
                    <w:rPr>
                      <w:rFonts w:ascii="Calibri" w:eastAsia="Times New Roman" w:hAnsi="Calibri" w:cs="Calibri"/>
                      <w:color w:val="000000"/>
                    </w:rPr>
                  </w:rPrChange>
                </w:rPr>
                <w:t>s</w:t>
              </w:r>
            </w:ins>
            <w:del w:id="712" w:author="Bilal Hahsmat" w:date="2024-08-07T19:47:00Z">
              <w:r w:rsidRPr="00232BF2" w:rsidDel="00F243F1">
                <w:rPr>
                  <w:rFonts w:ascii="Calibri" w:eastAsia="Times New Roman" w:hAnsi="Calibri" w:cs="Calibri"/>
                  <w:color w:val="000000"/>
                  <w:highlight w:val="lightGray"/>
                  <w:rPrChange w:id="713" w:author="Shireen Khan" w:date="2024-08-09T09:07:00Z">
                    <w:rPr>
                      <w:rFonts w:ascii="Calibri" w:eastAsia="Times New Roman" w:hAnsi="Calibri" w:cs="Calibri"/>
                      <w:color w:val="000000"/>
                    </w:rPr>
                  </w:rPrChange>
                </w:rPr>
                <w:delText xml:space="preserve"> Type</w:delText>
              </w:r>
            </w:del>
          </w:p>
        </w:tc>
      </w:tr>
      <w:tr w:rsidR="000E12AB" w:rsidRPr="000E12AB" w14:paraId="15E1B0C3"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5F24AC"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In</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3F0EC2EF" w14:textId="6E89C92D"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Superbill</w:t>
            </w:r>
            <w:del w:id="714" w:author="Bilal Hahsmat" w:date="2024-08-07T19:47: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noWrap/>
            <w:vAlign w:val="bottom"/>
            <w:hideMark/>
          </w:tcPr>
          <w:p w14:paraId="34592C9B" w14:textId="2FC04269"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Superbill</w:t>
            </w:r>
            <w:del w:id="715" w:author="Bilal Hahsmat" w:date="2024-08-07T19:48: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noWrap/>
            <w:vAlign w:val="bottom"/>
            <w:hideMark/>
          </w:tcPr>
          <w:p w14:paraId="5C1111B8" w14:textId="77777777" w:rsidR="000E12AB" w:rsidRPr="00232BF2" w:rsidRDefault="000E12AB" w:rsidP="007C6BB2">
            <w:pPr>
              <w:spacing w:after="0" w:line="240" w:lineRule="auto"/>
              <w:rPr>
                <w:rFonts w:ascii="Calibri" w:eastAsia="Times New Roman" w:hAnsi="Calibri" w:cs="Calibri"/>
                <w:color w:val="000000"/>
                <w:highlight w:val="lightGray"/>
                <w:rPrChange w:id="716"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17" w:author="Shireen Khan" w:date="2024-08-09T09:07:00Z">
                  <w:rPr>
                    <w:rFonts w:ascii="Calibri" w:eastAsia="Times New Roman" w:hAnsi="Calibri" w:cs="Calibri"/>
                    <w:color w:val="000000"/>
                  </w:rPr>
                </w:rPrChange>
              </w:rPr>
              <w:t> </w:t>
            </w:r>
          </w:p>
        </w:tc>
      </w:tr>
      <w:tr w:rsidR="000E12AB" w:rsidRPr="000E12AB" w14:paraId="4B0E3F33"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46F86B"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Out</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53B4D099"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Superbill</w:t>
            </w:r>
            <w:del w:id="718" w:author="Bilal Hahsmat" w:date="2024-08-07T19:47: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noWrap/>
            <w:vAlign w:val="bottom"/>
            <w:hideMark/>
          </w:tcPr>
          <w:p w14:paraId="5AB37278"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Superbill</w:t>
            </w:r>
            <w:del w:id="719" w:author="Bilal Hahsmat" w:date="2024-08-07T19:48: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noWrap/>
            <w:vAlign w:val="bottom"/>
            <w:hideMark/>
          </w:tcPr>
          <w:p w14:paraId="313B4D39" w14:textId="77777777" w:rsidR="000E12AB" w:rsidRPr="00232BF2" w:rsidRDefault="000E12AB" w:rsidP="007C6BB2">
            <w:pPr>
              <w:spacing w:after="0" w:line="240" w:lineRule="auto"/>
              <w:rPr>
                <w:rFonts w:ascii="Calibri" w:eastAsia="Times New Roman" w:hAnsi="Calibri" w:cs="Calibri"/>
                <w:color w:val="000000"/>
                <w:highlight w:val="lightGray"/>
                <w:rPrChange w:id="720"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21" w:author="Shireen Khan" w:date="2024-08-09T09:07:00Z">
                  <w:rPr>
                    <w:rFonts w:ascii="Calibri" w:eastAsia="Times New Roman" w:hAnsi="Calibri" w:cs="Calibri"/>
                    <w:color w:val="000000"/>
                  </w:rPr>
                </w:rPrChange>
              </w:rPr>
              <w:t> </w:t>
            </w:r>
          </w:p>
        </w:tc>
      </w:tr>
      <w:tr w:rsidR="000E12AB" w:rsidRPr="000E12AB" w14:paraId="7DBE6673"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9B69E8" w14:textId="77777777" w:rsidR="000E12AB" w:rsidRPr="000E12AB" w:rsidRDefault="00EB6D9F" w:rsidP="007C6BB2">
            <w:pPr>
              <w:spacing w:after="0" w:line="240" w:lineRule="auto"/>
              <w:rPr>
                <w:rFonts w:ascii="Calibri" w:eastAsia="Times New Roman" w:hAnsi="Calibri" w:cs="Calibri"/>
                <w:color w:val="000000"/>
              </w:rPr>
            </w:pPr>
            <w:r>
              <w:rPr>
                <w:rFonts w:ascii="Calibri" w:eastAsia="Times New Roman" w:hAnsi="Calibri" w:cs="Calibri"/>
                <w:color w:val="000000"/>
              </w:rPr>
              <w:t>Inbound</w:t>
            </w:r>
          </w:p>
        </w:tc>
        <w:tc>
          <w:tcPr>
            <w:tcW w:w="0" w:type="auto"/>
            <w:tcBorders>
              <w:top w:val="nil"/>
              <w:left w:val="nil"/>
              <w:bottom w:val="single" w:sz="4" w:space="0" w:color="auto"/>
              <w:right w:val="single" w:sz="4" w:space="0" w:color="auto"/>
            </w:tcBorders>
            <w:shd w:val="clear" w:color="auto" w:fill="auto"/>
            <w:noWrap/>
            <w:vAlign w:val="bottom"/>
            <w:hideMark/>
          </w:tcPr>
          <w:p w14:paraId="713AD613" w14:textId="4093CFE6"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Immunization</w:t>
            </w:r>
            <w:del w:id="722" w:author="Bilal Hahsmat" w:date="2024-08-07T19:47: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noWrap/>
            <w:vAlign w:val="bottom"/>
            <w:hideMark/>
          </w:tcPr>
          <w:p w14:paraId="79338D36"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History</w:t>
            </w:r>
            <w:r>
              <w:rPr>
                <w:rFonts w:ascii="Calibri" w:eastAsia="Times New Roman" w:hAnsi="Calibri" w:cs="Calibri"/>
                <w:color w:val="000000"/>
              </w:rPr>
              <w:t xml:space="preserve"> and </w:t>
            </w:r>
            <w:r w:rsidRPr="000E12AB">
              <w:rPr>
                <w:rFonts w:ascii="Calibri" w:eastAsia="Times New Roman" w:hAnsi="Calibri" w:cs="Calibri"/>
                <w:color w:val="000000"/>
              </w:rPr>
              <w:t>Forecast</w:t>
            </w:r>
          </w:p>
        </w:tc>
        <w:tc>
          <w:tcPr>
            <w:tcW w:w="0" w:type="auto"/>
            <w:tcBorders>
              <w:top w:val="nil"/>
              <w:left w:val="nil"/>
              <w:bottom w:val="single" w:sz="4" w:space="0" w:color="auto"/>
              <w:right w:val="single" w:sz="4" w:space="0" w:color="auto"/>
            </w:tcBorders>
            <w:shd w:val="clear" w:color="auto" w:fill="auto"/>
            <w:noWrap/>
            <w:vAlign w:val="bottom"/>
            <w:hideMark/>
          </w:tcPr>
          <w:p w14:paraId="49BD49A0" w14:textId="77777777" w:rsidR="000E12AB" w:rsidRPr="00232BF2" w:rsidRDefault="000E12AB" w:rsidP="007C6BB2">
            <w:pPr>
              <w:spacing w:after="0" w:line="240" w:lineRule="auto"/>
              <w:rPr>
                <w:rFonts w:ascii="Calibri" w:eastAsia="Times New Roman" w:hAnsi="Calibri" w:cs="Calibri"/>
                <w:color w:val="000000"/>
                <w:highlight w:val="lightGray"/>
                <w:rPrChange w:id="723"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24" w:author="Shireen Khan" w:date="2024-08-09T09:07:00Z">
                  <w:rPr>
                    <w:rFonts w:ascii="Calibri" w:eastAsia="Times New Roman" w:hAnsi="Calibri" w:cs="Calibri"/>
                    <w:color w:val="000000"/>
                  </w:rPr>
                </w:rPrChange>
              </w:rPr>
              <w:t> </w:t>
            </w:r>
          </w:p>
        </w:tc>
      </w:tr>
      <w:tr w:rsidR="000E12AB" w:rsidRPr="000E12AB" w14:paraId="2D4B613D"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6D3621"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Out</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54C23647" w14:textId="218BFBD9"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Immunization</w:t>
            </w:r>
            <w:del w:id="725" w:author="Bilal Hahsmat" w:date="2024-08-07T19:48: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noWrap/>
            <w:vAlign w:val="bottom"/>
            <w:hideMark/>
          </w:tcPr>
          <w:p w14:paraId="39A914AA"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Immunization</w:t>
            </w:r>
          </w:p>
        </w:tc>
        <w:tc>
          <w:tcPr>
            <w:tcW w:w="0" w:type="auto"/>
            <w:tcBorders>
              <w:top w:val="nil"/>
              <w:left w:val="nil"/>
              <w:bottom w:val="single" w:sz="4" w:space="0" w:color="auto"/>
              <w:right w:val="single" w:sz="4" w:space="0" w:color="auto"/>
            </w:tcBorders>
            <w:shd w:val="clear" w:color="auto" w:fill="auto"/>
            <w:noWrap/>
            <w:vAlign w:val="bottom"/>
            <w:hideMark/>
          </w:tcPr>
          <w:p w14:paraId="268A938D" w14:textId="77777777" w:rsidR="000E12AB" w:rsidRPr="00232BF2" w:rsidRDefault="000E12AB" w:rsidP="007C6BB2">
            <w:pPr>
              <w:spacing w:after="0" w:line="240" w:lineRule="auto"/>
              <w:rPr>
                <w:rFonts w:ascii="Calibri" w:eastAsia="Times New Roman" w:hAnsi="Calibri" w:cs="Calibri"/>
                <w:color w:val="000000"/>
                <w:highlight w:val="lightGray"/>
                <w:rPrChange w:id="726"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27" w:author="Shireen Khan" w:date="2024-08-09T09:07:00Z">
                  <w:rPr>
                    <w:rFonts w:ascii="Calibri" w:eastAsia="Times New Roman" w:hAnsi="Calibri" w:cs="Calibri"/>
                    <w:color w:val="000000"/>
                  </w:rPr>
                </w:rPrChange>
              </w:rPr>
              <w:t> </w:t>
            </w:r>
          </w:p>
        </w:tc>
      </w:tr>
      <w:tr w:rsidR="000E12AB" w:rsidRPr="000E12AB" w14:paraId="42A49DD9"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DE32E8"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Out</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4A53CEA4"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Laboratory</w:t>
            </w:r>
          </w:p>
        </w:tc>
        <w:tc>
          <w:tcPr>
            <w:tcW w:w="0" w:type="auto"/>
            <w:tcBorders>
              <w:top w:val="nil"/>
              <w:left w:val="nil"/>
              <w:bottom w:val="single" w:sz="4" w:space="0" w:color="auto"/>
              <w:right w:val="single" w:sz="4" w:space="0" w:color="auto"/>
            </w:tcBorders>
            <w:shd w:val="clear" w:color="auto" w:fill="auto"/>
            <w:noWrap/>
            <w:vAlign w:val="bottom"/>
            <w:hideMark/>
          </w:tcPr>
          <w:p w14:paraId="0C2B33B0"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Lab Order</w:t>
            </w:r>
          </w:p>
        </w:tc>
        <w:tc>
          <w:tcPr>
            <w:tcW w:w="0" w:type="auto"/>
            <w:tcBorders>
              <w:top w:val="nil"/>
              <w:left w:val="nil"/>
              <w:bottom w:val="single" w:sz="4" w:space="0" w:color="auto"/>
              <w:right w:val="single" w:sz="4" w:space="0" w:color="auto"/>
            </w:tcBorders>
            <w:shd w:val="clear" w:color="auto" w:fill="auto"/>
            <w:noWrap/>
            <w:vAlign w:val="bottom"/>
            <w:hideMark/>
          </w:tcPr>
          <w:p w14:paraId="706A8CB3" w14:textId="77777777" w:rsidR="000E12AB" w:rsidRPr="00232BF2" w:rsidRDefault="000E12AB" w:rsidP="007C6BB2">
            <w:pPr>
              <w:spacing w:after="0" w:line="240" w:lineRule="auto"/>
              <w:rPr>
                <w:rFonts w:ascii="Calibri" w:eastAsia="Times New Roman" w:hAnsi="Calibri" w:cs="Calibri"/>
                <w:color w:val="000000"/>
                <w:highlight w:val="lightGray"/>
                <w:rPrChange w:id="728"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29" w:author="Shireen Khan" w:date="2024-08-09T09:07:00Z">
                  <w:rPr>
                    <w:rFonts w:ascii="Calibri" w:eastAsia="Times New Roman" w:hAnsi="Calibri" w:cs="Calibri"/>
                    <w:color w:val="000000"/>
                  </w:rPr>
                </w:rPrChange>
              </w:rPr>
              <w:t>Order no</w:t>
            </w:r>
          </w:p>
        </w:tc>
      </w:tr>
      <w:tr w:rsidR="000E12AB" w:rsidRPr="000E12AB" w14:paraId="7F8FB7B2"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485A2F"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In</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32B89A70"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Laboratory</w:t>
            </w:r>
          </w:p>
        </w:tc>
        <w:tc>
          <w:tcPr>
            <w:tcW w:w="0" w:type="auto"/>
            <w:tcBorders>
              <w:top w:val="nil"/>
              <w:left w:val="nil"/>
              <w:bottom w:val="single" w:sz="4" w:space="0" w:color="auto"/>
              <w:right w:val="single" w:sz="4" w:space="0" w:color="auto"/>
            </w:tcBorders>
            <w:shd w:val="clear" w:color="auto" w:fill="auto"/>
            <w:noWrap/>
            <w:vAlign w:val="bottom"/>
            <w:hideMark/>
          </w:tcPr>
          <w:p w14:paraId="6F097A99"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Lab Result</w:t>
            </w:r>
          </w:p>
        </w:tc>
        <w:tc>
          <w:tcPr>
            <w:tcW w:w="0" w:type="auto"/>
            <w:tcBorders>
              <w:top w:val="nil"/>
              <w:left w:val="nil"/>
              <w:bottom w:val="single" w:sz="4" w:space="0" w:color="auto"/>
              <w:right w:val="single" w:sz="4" w:space="0" w:color="auto"/>
            </w:tcBorders>
            <w:shd w:val="clear" w:color="auto" w:fill="auto"/>
            <w:noWrap/>
            <w:vAlign w:val="bottom"/>
            <w:hideMark/>
          </w:tcPr>
          <w:p w14:paraId="59B13D76" w14:textId="77777777" w:rsidR="000E12AB" w:rsidRPr="00232BF2" w:rsidRDefault="000E12AB" w:rsidP="007C6BB2">
            <w:pPr>
              <w:spacing w:after="0" w:line="240" w:lineRule="auto"/>
              <w:rPr>
                <w:rFonts w:ascii="Calibri" w:eastAsia="Times New Roman" w:hAnsi="Calibri" w:cs="Calibri"/>
                <w:color w:val="000000"/>
                <w:highlight w:val="lightGray"/>
                <w:rPrChange w:id="730"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31" w:author="Shireen Khan" w:date="2024-08-09T09:07:00Z">
                  <w:rPr>
                    <w:rFonts w:ascii="Calibri" w:eastAsia="Times New Roman" w:hAnsi="Calibri" w:cs="Calibri"/>
                    <w:color w:val="000000"/>
                  </w:rPr>
                </w:rPrChange>
              </w:rPr>
              <w:t>Order no | Accession No</w:t>
            </w:r>
          </w:p>
        </w:tc>
      </w:tr>
      <w:tr w:rsidR="000E12AB" w:rsidRPr="000E12AB" w14:paraId="6077EE7D"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7873414"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Out</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28E5CC64"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Laboratory</w:t>
            </w:r>
          </w:p>
        </w:tc>
        <w:tc>
          <w:tcPr>
            <w:tcW w:w="0" w:type="auto"/>
            <w:tcBorders>
              <w:top w:val="nil"/>
              <w:left w:val="nil"/>
              <w:bottom w:val="single" w:sz="4" w:space="0" w:color="auto"/>
              <w:right w:val="single" w:sz="4" w:space="0" w:color="auto"/>
            </w:tcBorders>
            <w:shd w:val="clear" w:color="auto" w:fill="auto"/>
            <w:noWrap/>
            <w:vAlign w:val="bottom"/>
            <w:hideMark/>
          </w:tcPr>
          <w:p w14:paraId="12DEEC1A"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Lab Result</w:t>
            </w:r>
          </w:p>
        </w:tc>
        <w:tc>
          <w:tcPr>
            <w:tcW w:w="0" w:type="auto"/>
            <w:tcBorders>
              <w:top w:val="nil"/>
              <w:left w:val="nil"/>
              <w:bottom w:val="single" w:sz="4" w:space="0" w:color="auto"/>
              <w:right w:val="single" w:sz="4" w:space="0" w:color="auto"/>
            </w:tcBorders>
            <w:shd w:val="clear" w:color="auto" w:fill="auto"/>
            <w:noWrap/>
            <w:vAlign w:val="bottom"/>
            <w:hideMark/>
          </w:tcPr>
          <w:p w14:paraId="0D1457C6" w14:textId="77777777" w:rsidR="000E12AB" w:rsidRPr="00232BF2" w:rsidRDefault="000E12AB" w:rsidP="007C6BB2">
            <w:pPr>
              <w:spacing w:after="0" w:line="240" w:lineRule="auto"/>
              <w:rPr>
                <w:rFonts w:ascii="Calibri" w:eastAsia="Times New Roman" w:hAnsi="Calibri" w:cs="Calibri"/>
                <w:color w:val="000000"/>
                <w:highlight w:val="lightGray"/>
                <w:rPrChange w:id="732"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33" w:author="Shireen Khan" w:date="2024-08-09T09:07:00Z">
                  <w:rPr>
                    <w:rFonts w:ascii="Calibri" w:eastAsia="Times New Roman" w:hAnsi="Calibri" w:cs="Calibri"/>
                    <w:color w:val="000000"/>
                  </w:rPr>
                </w:rPrChange>
              </w:rPr>
              <w:t>Order no | Accession No</w:t>
            </w:r>
          </w:p>
        </w:tc>
      </w:tr>
      <w:tr w:rsidR="000E12AB" w:rsidRPr="000E12AB" w14:paraId="480C6CF1"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052E03"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In</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05C32BEB" w14:textId="0D7C21F8"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Appointment</w:t>
            </w:r>
            <w:del w:id="734" w:author="Bilal Hahsmat" w:date="2024-08-07T19:48: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noWrap/>
            <w:vAlign w:val="bottom"/>
            <w:hideMark/>
          </w:tcPr>
          <w:p w14:paraId="2B788F8B" w14:textId="2D313118"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Appointment</w:t>
            </w:r>
            <w:del w:id="735" w:author="Bilal Hahsmat" w:date="2024-08-07T19:48: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noWrap/>
            <w:vAlign w:val="bottom"/>
            <w:hideMark/>
          </w:tcPr>
          <w:p w14:paraId="4B2791AD" w14:textId="77777777" w:rsidR="000E12AB" w:rsidRPr="00232BF2" w:rsidRDefault="000E12AB" w:rsidP="007C6BB2">
            <w:pPr>
              <w:spacing w:after="0" w:line="240" w:lineRule="auto"/>
              <w:rPr>
                <w:rFonts w:ascii="Calibri" w:eastAsia="Times New Roman" w:hAnsi="Calibri" w:cs="Calibri"/>
                <w:color w:val="000000"/>
                <w:highlight w:val="lightGray"/>
                <w:rPrChange w:id="736"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37" w:author="Shireen Khan" w:date="2024-08-09T09:07:00Z">
                  <w:rPr>
                    <w:rFonts w:ascii="Calibri" w:eastAsia="Times New Roman" w:hAnsi="Calibri" w:cs="Calibri"/>
                    <w:color w:val="000000"/>
                  </w:rPr>
                </w:rPrChange>
              </w:rPr>
              <w:t>Appointment Date and Time</w:t>
            </w:r>
          </w:p>
        </w:tc>
      </w:tr>
      <w:tr w:rsidR="000E12AB" w:rsidRPr="000E12AB" w14:paraId="1384C95E" w14:textId="77777777" w:rsidTr="00232BF2">
        <w:tblPrEx>
          <w:tblW w:w="0" w:type="auto"/>
          <w:tblPrExChange w:id="738" w:author="Shireen Khan" w:date="2024-08-09T09:07:00Z">
            <w:tblPrEx>
              <w:tblW w:w="0" w:type="auto"/>
            </w:tblPrEx>
          </w:tblPrExChange>
        </w:tblPrEx>
        <w:trPr>
          <w:trHeight w:val="43"/>
          <w:trPrChange w:id="739" w:author="Shireen Khan" w:date="2024-08-09T09:07:00Z">
            <w:trPr>
              <w:gridAfter w:val="0"/>
              <w:trHeight w:val="288"/>
            </w:trPr>
          </w:trPrChange>
        </w:trPr>
        <w:tc>
          <w:tcPr>
            <w:tcW w:w="0" w:type="auto"/>
            <w:tcBorders>
              <w:top w:val="nil"/>
              <w:left w:val="single" w:sz="4" w:space="0" w:color="auto"/>
              <w:bottom w:val="single" w:sz="4" w:space="0" w:color="auto"/>
              <w:right w:val="single" w:sz="4" w:space="0" w:color="auto"/>
            </w:tcBorders>
            <w:shd w:val="clear" w:color="auto" w:fill="auto"/>
            <w:noWrap/>
            <w:vAlign w:val="bottom"/>
            <w:hideMark/>
            <w:tcPrChange w:id="740" w:author="Shireen Khan" w:date="2024-08-09T09:07:00Z">
              <w:tcPr>
                <w:tcW w:w="0" w:type="auto"/>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1FBC4440"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Out</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Change w:id="741" w:author="Shireen Khan" w:date="2024-08-09T09: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14:paraId="149317E8"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Appointments</w:t>
            </w:r>
          </w:p>
        </w:tc>
        <w:tc>
          <w:tcPr>
            <w:tcW w:w="0" w:type="auto"/>
            <w:tcBorders>
              <w:top w:val="nil"/>
              <w:left w:val="nil"/>
              <w:bottom w:val="single" w:sz="4" w:space="0" w:color="auto"/>
              <w:right w:val="single" w:sz="4" w:space="0" w:color="auto"/>
            </w:tcBorders>
            <w:shd w:val="clear" w:color="auto" w:fill="auto"/>
            <w:noWrap/>
            <w:vAlign w:val="bottom"/>
            <w:hideMark/>
            <w:tcPrChange w:id="742" w:author="Shireen Khan" w:date="2024-08-09T09: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14:paraId="6A08CBC9"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Appointments</w:t>
            </w:r>
          </w:p>
        </w:tc>
        <w:tc>
          <w:tcPr>
            <w:tcW w:w="0" w:type="auto"/>
            <w:tcBorders>
              <w:top w:val="nil"/>
              <w:left w:val="nil"/>
              <w:bottom w:val="single" w:sz="4" w:space="0" w:color="auto"/>
              <w:right w:val="single" w:sz="4" w:space="0" w:color="auto"/>
            </w:tcBorders>
            <w:shd w:val="clear" w:color="auto" w:fill="auto"/>
            <w:noWrap/>
            <w:vAlign w:val="bottom"/>
            <w:hideMark/>
            <w:tcPrChange w:id="743" w:author="Shireen Khan" w:date="2024-08-09T09:07:00Z">
              <w:tcPr>
                <w:tcW w:w="0" w:type="auto"/>
                <w:gridSpan w:val="2"/>
                <w:tcBorders>
                  <w:top w:val="nil"/>
                  <w:left w:val="nil"/>
                  <w:bottom w:val="single" w:sz="4" w:space="0" w:color="auto"/>
                  <w:right w:val="single" w:sz="4" w:space="0" w:color="auto"/>
                </w:tcBorders>
                <w:shd w:val="clear" w:color="auto" w:fill="auto"/>
                <w:noWrap/>
                <w:vAlign w:val="bottom"/>
                <w:hideMark/>
              </w:tcPr>
            </w:tcPrChange>
          </w:tcPr>
          <w:p w14:paraId="6E7EDA2C" w14:textId="77777777" w:rsidR="000E12AB" w:rsidRPr="00232BF2" w:rsidRDefault="000E12AB" w:rsidP="007C6BB2">
            <w:pPr>
              <w:spacing w:after="0" w:line="240" w:lineRule="auto"/>
              <w:rPr>
                <w:rFonts w:ascii="Calibri" w:eastAsia="Times New Roman" w:hAnsi="Calibri" w:cs="Calibri"/>
                <w:color w:val="000000"/>
                <w:highlight w:val="lightGray"/>
                <w:rPrChange w:id="744"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45" w:author="Shireen Khan" w:date="2024-08-09T09:07:00Z">
                  <w:rPr>
                    <w:rFonts w:ascii="Calibri" w:eastAsia="Times New Roman" w:hAnsi="Calibri" w:cs="Calibri"/>
                    <w:color w:val="000000"/>
                  </w:rPr>
                </w:rPrChange>
              </w:rPr>
              <w:t>Appointment Date and Time</w:t>
            </w:r>
          </w:p>
        </w:tc>
      </w:tr>
      <w:tr w:rsidR="000E12AB" w:rsidRPr="000E12AB" w14:paraId="74018378"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2DC688"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In</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3F262FC4"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Demographics</w:t>
            </w:r>
          </w:p>
        </w:tc>
        <w:tc>
          <w:tcPr>
            <w:tcW w:w="0" w:type="auto"/>
            <w:tcBorders>
              <w:top w:val="nil"/>
              <w:left w:val="nil"/>
              <w:bottom w:val="single" w:sz="4" w:space="0" w:color="auto"/>
              <w:right w:val="single" w:sz="4" w:space="0" w:color="auto"/>
            </w:tcBorders>
            <w:shd w:val="clear" w:color="auto" w:fill="auto"/>
            <w:noWrap/>
            <w:vAlign w:val="bottom"/>
            <w:hideMark/>
          </w:tcPr>
          <w:p w14:paraId="37033C4F"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Demographics</w:t>
            </w:r>
          </w:p>
        </w:tc>
        <w:tc>
          <w:tcPr>
            <w:tcW w:w="0" w:type="auto"/>
            <w:tcBorders>
              <w:top w:val="nil"/>
              <w:left w:val="nil"/>
              <w:bottom w:val="single" w:sz="4" w:space="0" w:color="auto"/>
              <w:right w:val="single" w:sz="4" w:space="0" w:color="auto"/>
            </w:tcBorders>
            <w:shd w:val="clear" w:color="auto" w:fill="auto"/>
            <w:noWrap/>
            <w:vAlign w:val="bottom"/>
            <w:hideMark/>
          </w:tcPr>
          <w:p w14:paraId="122D6ED4" w14:textId="77777777" w:rsidR="000E12AB" w:rsidRPr="00232BF2" w:rsidRDefault="000E12AB" w:rsidP="007C6BB2">
            <w:pPr>
              <w:spacing w:after="0" w:line="240" w:lineRule="auto"/>
              <w:rPr>
                <w:rFonts w:ascii="Calibri" w:eastAsia="Times New Roman" w:hAnsi="Calibri" w:cs="Calibri"/>
                <w:color w:val="000000"/>
                <w:highlight w:val="lightGray"/>
                <w:rPrChange w:id="746"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47" w:author="Shireen Khan" w:date="2024-08-09T09:07:00Z">
                  <w:rPr>
                    <w:rFonts w:ascii="Calibri" w:eastAsia="Times New Roman" w:hAnsi="Calibri" w:cs="Calibri"/>
                    <w:color w:val="000000"/>
                  </w:rPr>
                </w:rPrChange>
              </w:rPr>
              <w:t> </w:t>
            </w:r>
          </w:p>
        </w:tc>
      </w:tr>
      <w:tr w:rsidR="000E12AB" w:rsidRPr="000E12AB" w14:paraId="0C32DFA0"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1D853B"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Out</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7C8D2556"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Demographics</w:t>
            </w:r>
          </w:p>
        </w:tc>
        <w:tc>
          <w:tcPr>
            <w:tcW w:w="0" w:type="auto"/>
            <w:tcBorders>
              <w:top w:val="nil"/>
              <w:left w:val="nil"/>
              <w:bottom w:val="single" w:sz="4" w:space="0" w:color="auto"/>
              <w:right w:val="single" w:sz="4" w:space="0" w:color="auto"/>
            </w:tcBorders>
            <w:shd w:val="clear" w:color="auto" w:fill="auto"/>
            <w:noWrap/>
            <w:vAlign w:val="bottom"/>
            <w:hideMark/>
          </w:tcPr>
          <w:p w14:paraId="4DDE4CA7"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Demographics</w:t>
            </w:r>
          </w:p>
        </w:tc>
        <w:tc>
          <w:tcPr>
            <w:tcW w:w="0" w:type="auto"/>
            <w:tcBorders>
              <w:top w:val="nil"/>
              <w:left w:val="nil"/>
              <w:bottom w:val="single" w:sz="4" w:space="0" w:color="auto"/>
              <w:right w:val="single" w:sz="4" w:space="0" w:color="auto"/>
            </w:tcBorders>
            <w:shd w:val="clear" w:color="auto" w:fill="auto"/>
            <w:noWrap/>
            <w:vAlign w:val="bottom"/>
            <w:hideMark/>
          </w:tcPr>
          <w:p w14:paraId="642F789C" w14:textId="77777777" w:rsidR="000E12AB" w:rsidRPr="00232BF2" w:rsidRDefault="000E12AB" w:rsidP="007C6BB2">
            <w:pPr>
              <w:spacing w:after="0" w:line="240" w:lineRule="auto"/>
              <w:rPr>
                <w:rFonts w:ascii="Calibri" w:eastAsia="Times New Roman" w:hAnsi="Calibri" w:cs="Calibri"/>
                <w:color w:val="000000"/>
                <w:highlight w:val="lightGray"/>
                <w:rPrChange w:id="748"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49" w:author="Shireen Khan" w:date="2024-08-09T09:07:00Z">
                  <w:rPr>
                    <w:rFonts w:ascii="Calibri" w:eastAsia="Times New Roman" w:hAnsi="Calibri" w:cs="Calibri"/>
                    <w:color w:val="000000"/>
                  </w:rPr>
                </w:rPrChange>
              </w:rPr>
              <w:t> </w:t>
            </w:r>
          </w:p>
        </w:tc>
      </w:tr>
      <w:tr w:rsidR="000E12AB" w:rsidRPr="000E12AB" w:rsidDel="001A59AF" w14:paraId="50F5A8C7" w14:textId="5B739E56" w:rsidTr="00FB6D6B">
        <w:trPr>
          <w:trHeight w:val="288"/>
          <w:del w:id="750" w:author="Shireen Khan" w:date="2024-08-20T09:40: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B9C6A2" w14:textId="543A01D6" w:rsidR="000E12AB" w:rsidRPr="000E12AB" w:rsidDel="001A59AF" w:rsidRDefault="000E12AB" w:rsidP="007C6BB2">
            <w:pPr>
              <w:spacing w:after="0" w:line="240" w:lineRule="auto"/>
              <w:rPr>
                <w:del w:id="751" w:author="Shireen Khan" w:date="2024-08-20T09:40:00Z"/>
                <w:rFonts w:ascii="Calibri" w:eastAsia="Times New Roman" w:hAnsi="Calibri" w:cs="Calibri"/>
                <w:color w:val="000000"/>
              </w:rPr>
            </w:pPr>
            <w:del w:id="752" w:author="Shireen Khan" w:date="2024-08-20T09:40:00Z">
              <w:r w:rsidRPr="000E12AB" w:rsidDel="001A59AF">
                <w:rPr>
                  <w:rFonts w:ascii="Calibri" w:eastAsia="Times New Roman" w:hAnsi="Calibri" w:cs="Calibri"/>
                  <w:color w:val="000000"/>
                </w:rPr>
                <w:delText>Out</w:delText>
              </w:r>
              <w:r w:rsidR="00EB6D9F" w:rsidDel="001A59AF">
                <w:rPr>
                  <w:rFonts w:ascii="Calibri" w:eastAsia="Times New Roman" w:hAnsi="Calibri" w:cs="Calibri"/>
                  <w:color w:val="000000"/>
                </w:rPr>
                <w:delText>b</w:delText>
              </w:r>
              <w:r w:rsidRPr="000E12AB" w:rsidDel="001A59AF">
                <w:rPr>
                  <w:rFonts w:ascii="Calibri" w:eastAsia="Times New Roman" w:hAnsi="Calibri" w:cs="Calibri"/>
                  <w:color w:val="000000"/>
                </w:rPr>
                <w:delText>ound</w:delText>
              </w:r>
            </w:del>
          </w:p>
        </w:tc>
        <w:tc>
          <w:tcPr>
            <w:tcW w:w="0" w:type="auto"/>
            <w:tcBorders>
              <w:top w:val="nil"/>
              <w:left w:val="nil"/>
              <w:bottom w:val="single" w:sz="4" w:space="0" w:color="auto"/>
              <w:right w:val="single" w:sz="4" w:space="0" w:color="auto"/>
            </w:tcBorders>
            <w:shd w:val="clear" w:color="auto" w:fill="auto"/>
            <w:noWrap/>
            <w:vAlign w:val="bottom"/>
            <w:hideMark/>
          </w:tcPr>
          <w:p w14:paraId="7005EF98" w14:textId="6D6998CD" w:rsidR="000E12AB" w:rsidRPr="000E12AB" w:rsidDel="001A59AF" w:rsidRDefault="000E12AB" w:rsidP="007C6BB2">
            <w:pPr>
              <w:spacing w:after="0" w:line="240" w:lineRule="auto"/>
              <w:rPr>
                <w:del w:id="753" w:author="Shireen Khan" w:date="2024-08-20T09:40:00Z"/>
                <w:rFonts w:ascii="Calibri" w:eastAsia="Times New Roman" w:hAnsi="Calibri" w:cs="Calibri"/>
                <w:color w:val="000000"/>
              </w:rPr>
            </w:pPr>
            <w:del w:id="754" w:author="Shireen Khan" w:date="2024-08-20T09:40:00Z">
              <w:r w:rsidRPr="000E12AB" w:rsidDel="001A59AF">
                <w:rPr>
                  <w:rFonts w:ascii="Calibri" w:eastAsia="Times New Roman" w:hAnsi="Calibri" w:cs="Calibri"/>
                  <w:color w:val="000000"/>
                </w:rPr>
                <w:delText>Clinical Notes</w:delText>
              </w:r>
            </w:del>
          </w:p>
        </w:tc>
        <w:tc>
          <w:tcPr>
            <w:tcW w:w="0" w:type="auto"/>
            <w:tcBorders>
              <w:top w:val="nil"/>
              <w:left w:val="nil"/>
              <w:bottom w:val="single" w:sz="4" w:space="0" w:color="auto"/>
              <w:right w:val="single" w:sz="4" w:space="0" w:color="auto"/>
            </w:tcBorders>
            <w:shd w:val="clear" w:color="auto" w:fill="auto"/>
            <w:noWrap/>
            <w:vAlign w:val="bottom"/>
            <w:hideMark/>
          </w:tcPr>
          <w:p w14:paraId="2EC583A5" w14:textId="0717E12B" w:rsidR="000E12AB" w:rsidRPr="000E12AB" w:rsidDel="001A59AF" w:rsidRDefault="000E12AB" w:rsidP="007C6BB2">
            <w:pPr>
              <w:spacing w:after="0" w:line="240" w:lineRule="auto"/>
              <w:rPr>
                <w:del w:id="755" w:author="Shireen Khan" w:date="2024-08-20T09:40:00Z"/>
                <w:rFonts w:ascii="Calibri" w:eastAsia="Times New Roman" w:hAnsi="Calibri" w:cs="Calibri"/>
                <w:color w:val="000000"/>
              </w:rPr>
            </w:pPr>
            <w:del w:id="756" w:author="Shireen Khan" w:date="2024-08-20T09:40:00Z">
              <w:r w:rsidRPr="000E12AB" w:rsidDel="001A59AF">
                <w:rPr>
                  <w:rFonts w:ascii="Calibri" w:eastAsia="Times New Roman" w:hAnsi="Calibri" w:cs="Calibri"/>
                  <w:color w:val="000000"/>
                </w:rPr>
                <w:delText>Document</w:delText>
              </w:r>
            </w:del>
          </w:p>
        </w:tc>
        <w:tc>
          <w:tcPr>
            <w:tcW w:w="0" w:type="auto"/>
            <w:tcBorders>
              <w:top w:val="nil"/>
              <w:left w:val="nil"/>
              <w:bottom w:val="single" w:sz="4" w:space="0" w:color="auto"/>
              <w:right w:val="single" w:sz="4" w:space="0" w:color="auto"/>
            </w:tcBorders>
            <w:shd w:val="clear" w:color="auto" w:fill="auto"/>
            <w:noWrap/>
            <w:vAlign w:val="bottom"/>
            <w:hideMark/>
          </w:tcPr>
          <w:p w14:paraId="6A581A4B" w14:textId="3A25E94A" w:rsidR="000E12AB" w:rsidRPr="00232BF2" w:rsidDel="001A59AF" w:rsidRDefault="000E12AB" w:rsidP="007C6BB2">
            <w:pPr>
              <w:spacing w:after="0" w:line="240" w:lineRule="auto"/>
              <w:rPr>
                <w:del w:id="757" w:author="Shireen Khan" w:date="2024-08-20T09:40:00Z"/>
                <w:rFonts w:ascii="Calibri" w:eastAsia="Times New Roman" w:hAnsi="Calibri" w:cs="Calibri"/>
                <w:color w:val="000000"/>
                <w:highlight w:val="lightGray"/>
                <w:rPrChange w:id="758" w:author="Shireen Khan" w:date="2024-08-09T09:07:00Z">
                  <w:rPr>
                    <w:del w:id="759" w:author="Shireen Khan" w:date="2024-08-20T09:40:00Z"/>
                    <w:rFonts w:ascii="Calibri" w:eastAsia="Times New Roman" w:hAnsi="Calibri" w:cs="Calibri"/>
                    <w:color w:val="000000"/>
                  </w:rPr>
                </w:rPrChange>
              </w:rPr>
            </w:pPr>
            <w:del w:id="760" w:author="Shireen Khan" w:date="2024-08-20T09:40:00Z">
              <w:r w:rsidRPr="00232BF2" w:rsidDel="001A59AF">
                <w:rPr>
                  <w:rFonts w:ascii="Calibri" w:eastAsia="Times New Roman" w:hAnsi="Calibri" w:cs="Calibri"/>
                  <w:color w:val="000000"/>
                  <w:highlight w:val="lightGray"/>
                  <w:rPrChange w:id="761" w:author="Shireen Khan" w:date="2024-08-09T09:07:00Z">
                    <w:rPr>
                      <w:rFonts w:ascii="Calibri" w:eastAsia="Times New Roman" w:hAnsi="Calibri" w:cs="Calibri"/>
                      <w:color w:val="000000"/>
                    </w:rPr>
                  </w:rPrChange>
                </w:rPr>
                <w:delText> </w:delText>
              </w:r>
            </w:del>
          </w:p>
        </w:tc>
      </w:tr>
      <w:tr w:rsidR="000E12AB" w:rsidRPr="000E12AB" w:rsidDel="001A59AF" w14:paraId="054493CD" w14:textId="0A25E86D" w:rsidTr="00FB6D6B">
        <w:trPr>
          <w:trHeight w:val="288"/>
          <w:del w:id="762" w:author="Shireen Khan" w:date="2024-08-20T09:40:00Z"/>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58CBF5" w14:textId="7B2AB787" w:rsidR="000E12AB" w:rsidRPr="000E12AB" w:rsidDel="001A59AF" w:rsidRDefault="000E12AB" w:rsidP="007C6BB2">
            <w:pPr>
              <w:spacing w:after="0" w:line="240" w:lineRule="auto"/>
              <w:rPr>
                <w:del w:id="763" w:author="Shireen Khan" w:date="2024-08-20T09:40:00Z"/>
                <w:rFonts w:ascii="Calibri" w:eastAsia="Times New Roman" w:hAnsi="Calibri" w:cs="Calibri"/>
                <w:color w:val="000000"/>
              </w:rPr>
            </w:pPr>
            <w:del w:id="764" w:author="Shireen Khan" w:date="2024-08-20T09:40:00Z">
              <w:r w:rsidRPr="000E12AB" w:rsidDel="001A59AF">
                <w:rPr>
                  <w:rFonts w:ascii="Calibri" w:eastAsia="Times New Roman" w:hAnsi="Calibri" w:cs="Calibri"/>
                  <w:color w:val="000000"/>
                </w:rPr>
                <w:delText>Out</w:delText>
              </w:r>
              <w:r w:rsidR="00EB6D9F" w:rsidDel="001A59AF">
                <w:rPr>
                  <w:rFonts w:ascii="Calibri" w:eastAsia="Times New Roman" w:hAnsi="Calibri" w:cs="Calibri"/>
                  <w:color w:val="000000"/>
                </w:rPr>
                <w:delText>b</w:delText>
              </w:r>
              <w:r w:rsidRPr="000E12AB" w:rsidDel="001A59AF">
                <w:rPr>
                  <w:rFonts w:ascii="Calibri" w:eastAsia="Times New Roman" w:hAnsi="Calibri" w:cs="Calibri"/>
                  <w:color w:val="000000"/>
                </w:rPr>
                <w:delText>ound</w:delText>
              </w:r>
            </w:del>
          </w:p>
        </w:tc>
        <w:tc>
          <w:tcPr>
            <w:tcW w:w="0" w:type="auto"/>
            <w:tcBorders>
              <w:top w:val="nil"/>
              <w:left w:val="nil"/>
              <w:bottom w:val="single" w:sz="4" w:space="0" w:color="auto"/>
              <w:right w:val="single" w:sz="4" w:space="0" w:color="auto"/>
            </w:tcBorders>
            <w:shd w:val="clear" w:color="auto" w:fill="auto"/>
            <w:noWrap/>
            <w:vAlign w:val="bottom"/>
            <w:hideMark/>
          </w:tcPr>
          <w:p w14:paraId="189564E7" w14:textId="033808D2" w:rsidR="000E12AB" w:rsidRPr="000E12AB" w:rsidDel="001A59AF" w:rsidRDefault="000E12AB" w:rsidP="007C6BB2">
            <w:pPr>
              <w:spacing w:after="0" w:line="240" w:lineRule="auto"/>
              <w:rPr>
                <w:del w:id="765" w:author="Shireen Khan" w:date="2024-08-20T09:40:00Z"/>
                <w:rFonts w:ascii="Calibri" w:eastAsia="Times New Roman" w:hAnsi="Calibri" w:cs="Calibri"/>
                <w:color w:val="000000"/>
              </w:rPr>
            </w:pPr>
            <w:del w:id="766" w:author="Shireen Khan" w:date="2024-08-20T09:40:00Z">
              <w:r w:rsidRPr="000E12AB" w:rsidDel="001A59AF">
                <w:rPr>
                  <w:rFonts w:ascii="Calibri" w:eastAsia="Times New Roman" w:hAnsi="Calibri" w:cs="Calibri"/>
                  <w:color w:val="000000"/>
                </w:rPr>
                <w:delText>Clinical Notes</w:delText>
              </w:r>
            </w:del>
          </w:p>
        </w:tc>
        <w:tc>
          <w:tcPr>
            <w:tcW w:w="0" w:type="auto"/>
            <w:tcBorders>
              <w:top w:val="nil"/>
              <w:left w:val="nil"/>
              <w:bottom w:val="single" w:sz="4" w:space="0" w:color="auto"/>
              <w:right w:val="single" w:sz="4" w:space="0" w:color="auto"/>
            </w:tcBorders>
            <w:shd w:val="clear" w:color="auto" w:fill="auto"/>
            <w:noWrap/>
            <w:vAlign w:val="bottom"/>
            <w:hideMark/>
          </w:tcPr>
          <w:p w14:paraId="364C9ECD" w14:textId="17B70E86" w:rsidR="000E12AB" w:rsidRPr="000E12AB" w:rsidDel="001A59AF" w:rsidRDefault="000E12AB" w:rsidP="007C6BB2">
            <w:pPr>
              <w:spacing w:after="0" w:line="240" w:lineRule="auto"/>
              <w:rPr>
                <w:del w:id="767" w:author="Shireen Khan" w:date="2024-08-20T09:40:00Z"/>
                <w:rFonts w:ascii="Calibri" w:eastAsia="Times New Roman" w:hAnsi="Calibri" w:cs="Calibri"/>
                <w:color w:val="000000"/>
              </w:rPr>
            </w:pPr>
            <w:del w:id="768" w:author="Shireen Khan" w:date="2024-08-20T09:40:00Z">
              <w:r w:rsidRPr="000E12AB" w:rsidDel="001A59AF">
                <w:rPr>
                  <w:rFonts w:ascii="Calibri" w:eastAsia="Times New Roman" w:hAnsi="Calibri" w:cs="Calibri"/>
                  <w:color w:val="000000"/>
                </w:rPr>
                <w:delText>Document Set</w:delText>
              </w:r>
            </w:del>
          </w:p>
        </w:tc>
        <w:tc>
          <w:tcPr>
            <w:tcW w:w="0" w:type="auto"/>
            <w:tcBorders>
              <w:top w:val="nil"/>
              <w:left w:val="nil"/>
              <w:bottom w:val="single" w:sz="4" w:space="0" w:color="auto"/>
              <w:right w:val="single" w:sz="4" w:space="0" w:color="auto"/>
            </w:tcBorders>
            <w:shd w:val="clear" w:color="auto" w:fill="auto"/>
            <w:noWrap/>
            <w:vAlign w:val="bottom"/>
            <w:hideMark/>
          </w:tcPr>
          <w:p w14:paraId="3474F0BF" w14:textId="64B4E0EE" w:rsidR="000E12AB" w:rsidRPr="00232BF2" w:rsidDel="001A59AF" w:rsidRDefault="000E12AB" w:rsidP="007C6BB2">
            <w:pPr>
              <w:spacing w:after="0" w:line="240" w:lineRule="auto"/>
              <w:rPr>
                <w:del w:id="769" w:author="Shireen Khan" w:date="2024-08-20T09:40:00Z"/>
                <w:rFonts w:ascii="Calibri" w:eastAsia="Times New Roman" w:hAnsi="Calibri" w:cs="Calibri"/>
                <w:color w:val="000000"/>
                <w:highlight w:val="lightGray"/>
                <w:rPrChange w:id="770" w:author="Shireen Khan" w:date="2024-08-09T09:07:00Z">
                  <w:rPr>
                    <w:del w:id="771" w:author="Shireen Khan" w:date="2024-08-20T09:40:00Z"/>
                    <w:rFonts w:ascii="Calibri" w:eastAsia="Times New Roman" w:hAnsi="Calibri" w:cs="Calibri"/>
                    <w:color w:val="000000"/>
                  </w:rPr>
                </w:rPrChange>
              </w:rPr>
            </w:pPr>
            <w:del w:id="772" w:author="Shireen Khan" w:date="2024-08-20T09:40:00Z">
              <w:r w:rsidRPr="00232BF2" w:rsidDel="001A59AF">
                <w:rPr>
                  <w:rFonts w:ascii="Calibri" w:eastAsia="Times New Roman" w:hAnsi="Calibri" w:cs="Calibri"/>
                  <w:color w:val="000000"/>
                  <w:highlight w:val="lightGray"/>
                  <w:rPrChange w:id="773" w:author="Shireen Khan" w:date="2024-08-09T09:07:00Z">
                    <w:rPr>
                      <w:rFonts w:ascii="Calibri" w:eastAsia="Times New Roman" w:hAnsi="Calibri" w:cs="Calibri"/>
                      <w:color w:val="000000"/>
                    </w:rPr>
                  </w:rPrChange>
                </w:rPr>
                <w:delText> </w:delText>
              </w:r>
            </w:del>
          </w:p>
        </w:tc>
      </w:tr>
      <w:tr w:rsidR="000E12AB" w:rsidRPr="000E12AB" w14:paraId="07607876"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E6CCBB"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Out</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5B48F0AF"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Radiology</w:t>
            </w:r>
          </w:p>
        </w:tc>
        <w:tc>
          <w:tcPr>
            <w:tcW w:w="0" w:type="auto"/>
            <w:tcBorders>
              <w:top w:val="nil"/>
              <w:left w:val="nil"/>
              <w:bottom w:val="single" w:sz="4" w:space="0" w:color="auto"/>
              <w:right w:val="single" w:sz="4" w:space="0" w:color="auto"/>
            </w:tcBorders>
            <w:shd w:val="clear" w:color="auto" w:fill="auto"/>
            <w:noWrap/>
            <w:vAlign w:val="bottom"/>
            <w:hideMark/>
          </w:tcPr>
          <w:p w14:paraId="18463FBF" w14:textId="77777777" w:rsidR="000E12AB" w:rsidRPr="000E12AB" w:rsidRDefault="000E12AB" w:rsidP="007C6BB2">
            <w:pPr>
              <w:spacing w:after="0" w:line="240" w:lineRule="auto"/>
              <w:rPr>
                <w:rFonts w:ascii="Calibri" w:eastAsia="Times New Roman" w:hAnsi="Calibri" w:cs="Calibri"/>
                <w:bCs/>
                <w:color w:val="000000"/>
              </w:rPr>
            </w:pPr>
            <w:r w:rsidRPr="000E12AB">
              <w:rPr>
                <w:rFonts w:ascii="Calibri" w:eastAsia="Times New Roman" w:hAnsi="Calibri" w:cs="Calibri"/>
                <w:bCs/>
                <w:color w:val="000000"/>
              </w:rPr>
              <w:t>Radiology Order</w:t>
            </w:r>
          </w:p>
        </w:tc>
        <w:tc>
          <w:tcPr>
            <w:tcW w:w="0" w:type="auto"/>
            <w:tcBorders>
              <w:top w:val="nil"/>
              <w:left w:val="nil"/>
              <w:bottom w:val="single" w:sz="4" w:space="0" w:color="auto"/>
              <w:right w:val="single" w:sz="4" w:space="0" w:color="auto"/>
            </w:tcBorders>
            <w:shd w:val="clear" w:color="auto" w:fill="auto"/>
            <w:noWrap/>
            <w:vAlign w:val="bottom"/>
            <w:hideMark/>
          </w:tcPr>
          <w:p w14:paraId="5A083184" w14:textId="77777777" w:rsidR="000E12AB" w:rsidRPr="00232BF2" w:rsidRDefault="000E12AB" w:rsidP="007C6BB2">
            <w:pPr>
              <w:spacing w:after="0" w:line="240" w:lineRule="auto"/>
              <w:rPr>
                <w:rFonts w:ascii="Calibri" w:eastAsia="Times New Roman" w:hAnsi="Calibri" w:cs="Calibri"/>
                <w:color w:val="000000"/>
                <w:highlight w:val="lightGray"/>
                <w:rPrChange w:id="774"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75" w:author="Shireen Khan" w:date="2024-08-09T09:07:00Z">
                  <w:rPr>
                    <w:rFonts w:ascii="Calibri" w:eastAsia="Times New Roman" w:hAnsi="Calibri" w:cs="Calibri"/>
                    <w:color w:val="000000"/>
                  </w:rPr>
                </w:rPrChange>
              </w:rPr>
              <w:t>Order no</w:t>
            </w:r>
          </w:p>
        </w:tc>
      </w:tr>
      <w:tr w:rsidR="000E12AB" w:rsidRPr="000E12AB" w14:paraId="578151DE"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FA02BD"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In</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0447C529"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Radiology</w:t>
            </w:r>
          </w:p>
        </w:tc>
        <w:tc>
          <w:tcPr>
            <w:tcW w:w="0" w:type="auto"/>
            <w:tcBorders>
              <w:top w:val="nil"/>
              <w:left w:val="nil"/>
              <w:bottom w:val="single" w:sz="4" w:space="0" w:color="auto"/>
              <w:right w:val="single" w:sz="4" w:space="0" w:color="auto"/>
            </w:tcBorders>
            <w:shd w:val="clear" w:color="auto" w:fill="auto"/>
            <w:noWrap/>
            <w:vAlign w:val="bottom"/>
            <w:hideMark/>
          </w:tcPr>
          <w:p w14:paraId="506367B9" w14:textId="3CBFC893"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Radiology</w:t>
            </w:r>
            <w:r>
              <w:rPr>
                <w:rFonts w:ascii="Calibri" w:eastAsia="Times New Roman" w:hAnsi="Calibri" w:cs="Calibri"/>
                <w:color w:val="000000"/>
              </w:rPr>
              <w:t xml:space="preserve"> </w:t>
            </w:r>
            <w:r w:rsidRPr="000E12AB">
              <w:rPr>
                <w:rFonts w:ascii="Calibri" w:eastAsia="Times New Roman" w:hAnsi="Calibri" w:cs="Calibri"/>
                <w:color w:val="000000"/>
              </w:rPr>
              <w:t>Result</w:t>
            </w:r>
            <w:ins w:id="776" w:author="Bilal Hahsmat" w:date="2024-08-07T19:49:00Z">
              <w:r w:rsidR="00F243F1">
                <w:rPr>
                  <w:rFonts w:ascii="Calibri" w:eastAsia="Times New Roman" w:hAnsi="Calibri" w:cs="Calibri"/>
                  <w:color w:val="000000"/>
                </w:rPr>
                <w:t>s</w:t>
              </w:r>
            </w:ins>
          </w:p>
        </w:tc>
        <w:tc>
          <w:tcPr>
            <w:tcW w:w="0" w:type="auto"/>
            <w:tcBorders>
              <w:top w:val="nil"/>
              <w:left w:val="nil"/>
              <w:bottom w:val="single" w:sz="4" w:space="0" w:color="auto"/>
              <w:right w:val="single" w:sz="4" w:space="0" w:color="auto"/>
            </w:tcBorders>
            <w:shd w:val="clear" w:color="auto" w:fill="auto"/>
            <w:noWrap/>
            <w:vAlign w:val="bottom"/>
            <w:hideMark/>
          </w:tcPr>
          <w:p w14:paraId="108EF608" w14:textId="77777777" w:rsidR="000E12AB" w:rsidRPr="00232BF2" w:rsidRDefault="000E12AB" w:rsidP="007C6BB2">
            <w:pPr>
              <w:spacing w:after="0" w:line="240" w:lineRule="auto"/>
              <w:rPr>
                <w:rFonts w:ascii="Calibri" w:eastAsia="Times New Roman" w:hAnsi="Calibri" w:cs="Calibri"/>
                <w:color w:val="000000"/>
                <w:highlight w:val="lightGray"/>
                <w:rPrChange w:id="777"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78" w:author="Shireen Khan" w:date="2024-08-09T09:07:00Z">
                  <w:rPr>
                    <w:rFonts w:ascii="Calibri" w:eastAsia="Times New Roman" w:hAnsi="Calibri" w:cs="Calibri"/>
                    <w:color w:val="000000"/>
                  </w:rPr>
                </w:rPrChange>
              </w:rPr>
              <w:t>Order no | Accession No</w:t>
            </w:r>
          </w:p>
        </w:tc>
      </w:tr>
      <w:tr w:rsidR="000E12AB" w:rsidRPr="000E12AB" w14:paraId="12C346E5"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2E9DFF"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Out</w:t>
            </w:r>
            <w:r w:rsidR="00EB6D9F">
              <w:rPr>
                <w:rFonts w:ascii="Calibri" w:eastAsia="Times New Roman" w:hAnsi="Calibri" w:cs="Calibri"/>
                <w:color w:val="000000"/>
              </w:rPr>
              <w:t>b</w:t>
            </w:r>
            <w:r w:rsidRPr="000E12AB">
              <w:rPr>
                <w:rFonts w:ascii="Calibri" w:eastAsia="Times New Roman" w:hAnsi="Calibri" w:cs="Calibri"/>
                <w:color w:val="000000"/>
              </w:rPr>
              <w:t>ound</w:t>
            </w:r>
          </w:p>
        </w:tc>
        <w:tc>
          <w:tcPr>
            <w:tcW w:w="0" w:type="auto"/>
            <w:tcBorders>
              <w:top w:val="nil"/>
              <w:left w:val="nil"/>
              <w:bottom w:val="single" w:sz="4" w:space="0" w:color="auto"/>
              <w:right w:val="single" w:sz="4" w:space="0" w:color="auto"/>
            </w:tcBorders>
            <w:shd w:val="clear" w:color="auto" w:fill="auto"/>
            <w:noWrap/>
            <w:vAlign w:val="bottom"/>
            <w:hideMark/>
          </w:tcPr>
          <w:p w14:paraId="72700C23"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Radiology</w:t>
            </w:r>
          </w:p>
        </w:tc>
        <w:tc>
          <w:tcPr>
            <w:tcW w:w="0" w:type="auto"/>
            <w:tcBorders>
              <w:top w:val="nil"/>
              <w:left w:val="nil"/>
              <w:bottom w:val="single" w:sz="4" w:space="0" w:color="auto"/>
              <w:right w:val="single" w:sz="4" w:space="0" w:color="auto"/>
            </w:tcBorders>
            <w:shd w:val="clear" w:color="auto" w:fill="auto"/>
            <w:noWrap/>
            <w:vAlign w:val="bottom"/>
            <w:hideMark/>
          </w:tcPr>
          <w:p w14:paraId="4F8E8603" w14:textId="2C84C0F0"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Radiology</w:t>
            </w:r>
            <w:r>
              <w:rPr>
                <w:rFonts w:ascii="Calibri" w:eastAsia="Times New Roman" w:hAnsi="Calibri" w:cs="Calibri"/>
                <w:color w:val="000000"/>
              </w:rPr>
              <w:t xml:space="preserve"> </w:t>
            </w:r>
            <w:r w:rsidRPr="000E12AB">
              <w:rPr>
                <w:rFonts w:ascii="Calibri" w:eastAsia="Times New Roman" w:hAnsi="Calibri" w:cs="Calibri"/>
                <w:color w:val="000000"/>
              </w:rPr>
              <w:t>Result</w:t>
            </w:r>
            <w:ins w:id="779" w:author="Bilal Hahsmat" w:date="2024-08-07T19:49:00Z">
              <w:r w:rsidR="00F243F1">
                <w:rPr>
                  <w:rFonts w:ascii="Calibri" w:eastAsia="Times New Roman" w:hAnsi="Calibri" w:cs="Calibri"/>
                  <w:color w:val="000000"/>
                </w:rPr>
                <w:t>s</w:t>
              </w:r>
            </w:ins>
          </w:p>
        </w:tc>
        <w:tc>
          <w:tcPr>
            <w:tcW w:w="0" w:type="auto"/>
            <w:tcBorders>
              <w:top w:val="nil"/>
              <w:left w:val="nil"/>
              <w:bottom w:val="single" w:sz="4" w:space="0" w:color="auto"/>
              <w:right w:val="single" w:sz="4" w:space="0" w:color="auto"/>
            </w:tcBorders>
            <w:shd w:val="clear" w:color="auto" w:fill="auto"/>
            <w:noWrap/>
            <w:vAlign w:val="bottom"/>
            <w:hideMark/>
          </w:tcPr>
          <w:p w14:paraId="29B7FF20" w14:textId="77777777" w:rsidR="000E12AB" w:rsidRPr="00232BF2" w:rsidRDefault="000E12AB" w:rsidP="007C6BB2">
            <w:pPr>
              <w:spacing w:after="0" w:line="240" w:lineRule="auto"/>
              <w:rPr>
                <w:rFonts w:ascii="Calibri" w:eastAsia="Times New Roman" w:hAnsi="Calibri" w:cs="Calibri"/>
                <w:color w:val="000000"/>
                <w:highlight w:val="lightGray"/>
                <w:rPrChange w:id="780"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81" w:author="Shireen Khan" w:date="2024-08-09T09:07:00Z">
                  <w:rPr>
                    <w:rFonts w:ascii="Calibri" w:eastAsia="Times New Roman" w:hAnsi="Calibri" w:cs="Calibri"/>
                    <w:color w:val="000000"/>
                  </w:rPr>
                </w:rPrChange>
              </w:rPr>
              <w:t>Order no | Accession No</w:t>
            </w:r>
          </w:p>
        </w:tc>
      </w:tr>
      <w:tr w:rsidR="000E12AB" w:rsidRPr="000E12AB" w14:paraId="2CDBF224" w14:textId="77777777" w:rsidTr="00FB6D6B">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83719E"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Inbound</w:t>
            </w:r>
          </w:p>
        </w:tc>
        <w:tc>
          <w:tcPr>
            <w:tcW w:w="0" w:type="auto"/>
            <w:tcBorders>
              <w:top w:val="nil"/>
              <w:left w:val="nil"/>
              <w:bottom w:val="single" w:sz="4" w:space="0" w:color="auto"/>
              <w:right w:val="single" w:sz="4" w:space="0" w:color="auto"/>
            </w:tcBorders>
            <w:shd w:val="clear" w:color="auto" w:fill="auto"/>
            <w:noWrap/>
            <w:vAlign w:val="bottom"/>
            <w:hideMark/>
          </w:tcPr>
          <w:p w14:paraId="15AA9D9B"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Document</w:t>
            </w:r>
            <w:del w:id="782" w:author="Bilal Hahsmat" w:date="2024-08-07T19:49: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noWrap/>
            <w:vAlign w:val="bottom"/>
            <w:hideMark/>
          </w:tcPr>
          <w:p w14:paraId="4D6D09AA" w14:textId="77777777" w:rsidR="000E12AB" w:rsidRPr="000E12AB" w:rsidRDefault="000E12AB" w:rsidP="007C6BB2">
            <w:pPr>
              <w:spacing w:after="0" w:line="240" w:lineRule="auto"/>
              <w:rPr>
                <w:rFonts w:ascii="Calibri" w:eastAsia="Times New Roman" w:hAnsi="Calibri" w:cs="Calibri"/>
                <w:color w:val="000000"/>
              </w:rPr>
            </w:pPr>
            <w:r w:rsidRPr="000E12AB">
              <w:rPr>
                <w:rFonts w:ascii="Calibri" w:eastAsia="Times New Roman" w:hAnsi="Calibri" w:cs="Calibri"/>
                <w:color w:val="000000"/>
              </w:rPr>
              <w:t>Document</w:t>
            </w:r>
            <w:del w:id="783" w:author="Bilal Hahsmat" w:date="2024-08-07T19:49:00Z">
              <w:r w:rsidRPr="000E12AB" w:rsidDel="00F243F1">
                <w:rPr>
                  <w:rFonts w:ascii="Calibri" w:eastAsia="Times New Roman" w:hAnsi="Calibri" w:cs="Calibri"/>
                  <w:color w:val="000000"/>
                </w:rPr>
                <w:delText>s</w:delText>
              </w:r>
            </w:del>
          </w:p>
        </w:tc>
        <w:tc>
          <w:tcPr>
            <w:tcW w:w="0" w:type="auto"/>
            <w:tcBorders>
              <w:top w:val="nil"/>
              <w:left w:val="nil"/>
              <w:bottom w:val="single" w:sz="4" w:space="0" w:color="auto"/>
              <w:right w:val="single" w:sz="4" w:space="0" w:color="auto"/>
            </w:tcBorders>
            <w:shd w:val="clear" w:color="auto" w:fill="auto"/>
            <w:vAlign w:val="bottom"/>
            <w:hideMark/>
          </w:tcPr>
          <w:p w14:paraId="6B18AE19" w14:textId="47E5AD27" w:rsidR="000E12AB" w:rsidRPr="00232BF2" w:rsidRDefault="000E12AB" w:rsidP="007C6BB2">
            <w:pPr>
              <w:spacing w:after="0" w:line="240" w:lineRule="auto"/>
              <w:rPr>
                <w:rFonts w:ascii="Calibri" w:eastAsia="Times New Roman" w:hAnsi="Calibri" w:cs="Calibri"/>
                <w:color w:val="000000"/>
                <w:highlight w:val="lightGray"/>
                <w:rPrChange w:id="784" w:author="Shireen Khan" w:date="2024-08-09T09:07:00Z">
                  <w:rPr>
                    <w:rFonts w:ascii="Calibri" w:eastAsia="Times New Roman" w:hAnsi="Calibri" w:cs="Calibri"/>
                    <w:color w:val="000000"/>
                  </w:rPr>
                </w:rPrChange>
              </w:rPr>
            </w:pPr>
            <w:r w:rsidRPr="00232BF2">
              <w:rPr>
                <w:rFonts w:ascii="Calibri" w:eastAsia="Times New Roman" w:hAnsi="Calibri" w:cs="Calibri"/>
                <w:color w:val="000000"/>
                <w:highlight w:val="lightGray"/>
                <w:rPrChange w:id="785" w:author="Shireen Khan" w:date="2024-08-09T09:07:00Z">
                  <w:rPr>
                    <w:rFonts w:ascii="Calibri" w:eastAsia="Times New Roman" w:hAnsi="Calibri" w:cs="Calibri"/>
                    <w:color w:val="000000"/>
                  </w:rPr>
                </w:rPrChange>
              </w:rPr>
              <w:t>Destination</w:t>
            </w:r>
            <w:ins w:id="786" w:author="Bilal Hahsmat" w:date="2024-08-07T19:49:00Z">
              <w:r w:rsidR="00F243F1" w:rsidRPr="00232BF2">
                <w:rPr>
                  <w:rFonts w:ascii="Calibri" w:eastAsia="Times New Roman" w:hAnsi="Calibri" w:cs="Calibri"/>
                  <w:color w:val="000000"/>
                  <w:highlight w:val="lightGray"/>
                  <w:rPrChange w:id="787" w:author="Shireen Khan" w:date="2024-08-09T09:07:00Z">
                    <w:rPr>
                      <w:rFonts w:ascii="Calibri" w:eastAsia="Times New Roman" w:hAnsi="Calibri" w:cs="Calibri"/>
                      <w:color w:val="000000"/>
                    </w:rPr>
                  </w:rPrChange>
                </w:rPr>
                <w:t xml:space="preserve">: </w:t>
              </w:r>
            </w:ins>
            <w:del w:id="788" w:author="Bilal Hahsmat" w:date="2024-08-07T19:49:00Z">
              <w:r w:rsidRPr="00232BF2" w:rsidDel="00F243F1">
                <w:rPr>
                  <w:rFonts w:ascii="Calibri" w:eastAsia="Times New Roman" w:hAnsi="Calibri" w:cs="Calibri"/>
                  <w:color w:val="000000"/>
                  <w:highlight w:val="lightGray"/>
                  <w:rPrChange w:id="789" w:author="Shireen Khan" w:date="2024-08-09T09:07:00Z">
                    <w:rPr>
                      <w:rFonts w:ascii="Calibri" w:eastAsia="Times New Roman" w:hAnsi="Calibri" w:cs="Calibri"/>
                      <w:color w:val="000000"/>
                    </w:rPr>
                  </w:rPrChange>
                </w:rPr>
                <w:delText xml:space="preserve"> </w:delText>
              </w:r>
            </w:del>
            <w:r w:rsidRPr="00232BF2">
              <w:rPr>
                <w:rFonts w:ascii="Calibri" w:eastAsia="Times New Roman" w:hAnsi="Calibri" w:cs="Calibri"/>
                <w:color w:val="000000"/>
                <w:highlight w:val="lightGray"/>
                <w:rPrChange w:id="790" w:author="Shireen Khan" w:date="2024-08-09T09:07:00Z">
                  <w:rPr>
                    <w:rFonts w:ascii="Calibri" w:eastAsia="Times New Roman" w:hAnsi="Calibri" w:cs="Calibri"/>
                    <w:color w:val="000000"/>
                  </w:rPr>
                </w:rPrChange>
              </w:rPr>
              <w:t xml:space="preserve">Document Manager </w:t>
            </w:r>
            <w:ins w:id="791" w:author="Bilal Hahsmat" w:date="2024-08-07T19:49:00Z">
              <w:r w:rsidR="00F243F1" w:rsidRPr="00232BF2">
                <w:rPr>
                  <w:rFonts w:ascii="Calibri" w:eastAsia="Times New Roman" w:hAnsi="Calibri" w:cs="Calibri"/>
                  <w:color w:val="000000"/>
                  <w:highlight w:val="lightGray"/>
                  <w:rPrChange w:id="792" w:author="Shireen Khan" w:date="2024-08-09T09:07:00Z">
                    <w:rPr>
                      <w:rFonts w:ascii="Calibri" w:eastAsia="Times New Roman" w:hAnsi="Calibri" w:cs="Calibri"/>
                      <w:color w:val="000000"/>
                    </w:rPr>
                  </w:rPrChange>
                </w:rPr>
                <w:t>“</w:t>
              </w:r>
            </w:ins>
            <w:r w:rsidRPr="00232BF2">
              <w:rPr>
                <w:rFonts w:ascii="Calibri" w:eastAsia="Times New Roman" w:hAnsi="Calibri" w:cs="Calibri"/>
                <w:color w:val="000000"/>
                <w:highlight w:val="lightGray"/>
                <w:rPrChange w:id="793" w:author="Shireen Khan" w:date="2024-08-09T09:07:00Z">
                  <w:rPr>
                    <w:rFonts w:ascii="Calibri" w:eastAsia="Times New Roman" w:hAnsi="Calibri" w:cs="Calibri"/>
                    <w:color w:val="000000"/>
                  </w:rPr>
                </w:rPrChange>
              </w:rPr>
              <w:t>Folder Name</w:t>
            </w:r>
            <w:ins w:id="794" w:author="Bilal Hahsmat" w:date="2024-08-07T19:49:00Z">
              <w:r w:rsidR="00F243F1" w:rsidRPr="00232BF2">
                <w:rPr>
                  <w:rFonts w:ascii="Calibri" w:eastAsia="Times New Roman" w:hAnsi="Calibri" w:cs="Calibri"/>
                  <w:color w:val="000000"/>
                  <w:highlight w:val="lightGray"/>
                  <w:rPrChange w:id="795" w:author="Shireen Khan" w:date="2024-08-09T09:07:00Z">
                    <w:rPr>
                      <w:rFonts w:ascii="Calibri" w:eastAsia="Times New Roman" w:hAnsi="Calibri" w:cs="Calibri"/>
                      <w:color w:val="000000"/>
                    </w:rPr>
                  </w:rPrChange>
                </w:rPr>
                <w:t xml:space="preserve"> &gt; Document name and date</w:t>
              </w:r>
            </w:ins>
          </w:p>
        </w:tc>
      </w:tr>
    </w:tbl>
    <w:p w14:paraId="0CE508B4" w14:textId="77777777" w:rsidR="000E12AB" w:rsidRPr="000E12AB" w:rsidRDefault="000E12AB" w:rsidP="000E12AB"/>
    <w:p w14:paraId="498B88A7" w14:textId="77777777" w:rsidR="00730177" w:rsidRDefault="00730177" w:rsidP="00C96763">
      <w:pPr>
        <w:pStyle w:val="ListParagraph"/>
        <w:numPr>
          <w:ilvl w:val="0"/>
          <w:numId w:val="7"/>
        </w:numPr>
      </w:pPr>
      <w:r>
        <w:t>Status</w:t>
      </w:r>
      <w:r w:rsidR="00E12F0F">
        <w:t xml:space="preserve"> (Further explained in section </w:t>
      </w:r>
      <w:r w:rsidR="00E12F0F" w:rsidRPr="00E12F0F">
        <w:rPr>
          <w:b/>
        </w:rPr>
        <w:t>3.5 Actions on Messages</w:t>
      </w:r>
      <w:r w:rsidR="00E12F0F">
        <w:t>)</w:t>
      </w:r>
    </w:p>
    <w:p w14:paraId="09064F67" w14:textId="77777777" w:rsidR="00BF1953" w:rsidRDefault="00BF1953" w:rsidP="00BF1953">
      <w:pPr>
        <w:pStyle w:val="ListParagraph"/>
        <w:numPr>
          <w:ilvl w:val="1"/>
          <w:numId w:val="7"/>
        </w:numPr>
      </w:pPr>
      <w:r>
        <w:t>Pending</w:t>
      </w:r>
    </w:p>
    <w:p w14:paraId="5220E900" w14:textId="77777777" w:rsidR="00BF1953" w:rsidRDefault="00BF1953" w:rsidP="00BF1953">
      <w:pPr>
        <w:pStyle w:val="ListParagraph"/>
        <w:numPr>
          <w:ilvl w:val="1"/>
          <w:numId w:val="7"/>
        </w:numPr>
      </w:pPr>
      <w:r>
        <w:t>Failed</w:t>
      </w:r>
    </w:p>
    <w:p w14:paraId="539782E2" w14:textId="77777777" w:rsidR="00BF1953" w:rsidRDefault="00BF1953" w:rsidP="00BF1953">
      <w:pPr>
        <w:pStyle w:val="ListParagraph"/>
        <w:numPr>
          <w:ilvl w:val="1"/>
          <w:numId w:val="7"/>
        </w:numPr>
      </w:pPr>
      <w:r>
        <w:t>Rejected</w:t>
      </w:r>
    </w:p>
    <w:p w14:paraId="768508CA" w14:textId="77777777" w:rsidR="00BF1953" w:rsidRDefault="00BF1953" w:rsidP="00BF1953">
      <w:pPr>
        <w:pStyle w:val="ListParagraph"/>
        <w:numPr>
          <w:ilvl w:val="1"/>
          <w:numId w:val="7"/>
        </w:numPr>
      </w:pPr>
      <w:r>
        <w:t>Sent</w:t>
      </w:r>
    </w:p>
    <w:p w14:paraId="68AF34C7" w14:textId="77777777" w:rsidR="00730177" w:rsidRDefault="00730177" w:rsidP="00C96763">
      <w:pPr>
        <w:pStyle w:val="ListParagraph"/>
        <w:numPr>
          <w:ilvl w:val="0"/>
          <w:numId w:val="7"/>
        </w:numPr>
      </w:pPr>
      <w:r>
        <w:t>Error type</w:t>
      </w:r>
    </w:p>
    <w:p w14:paraId="248898D3" w14:textId="77777777" w:rsidR="00801E7C" w:rsidRDefault="00801E7C" w:rsidP="00801E7C">
      <w:pPr>
        <w:pStyle w:val="ListParagraph"/>
        <w:ind w:left="1080"/>
      </w:pPr>
      <w:r>
        <w:t xml:space="preserve">All categories with their error codes will be </w:t>
      </w:r>
      <w:r w:rsidRPr="001C118C">
        <w:t xml:space="preserve">displayed </w:t>
      </w:r>
      <w:r w:rsidR="001C118C" w:rsidRPr="001C118C">
        <w:t xml:space="preserve">(See section </w:t>
      </w:r>
      <w:r w:rsidR="001C118C" w:rsidRPr="00B7434C">
        <w:rPr>
          <w:b/>
        </w:rPr>
        <w:t>3.7 Error Detection and Handling</w:t>
      </w:r>
      <w:r w:rsidRPr="001C118C">
        <w:t>)</w:t>
      </w:r>
    </w:p>
    <w:p w14:paraId="275BAB06" w14:textId="11806E30" w:rsidR="00730177" w:rsidRPr="0058603A" w:rsidDel="0058603A" w:rsidRDefault="00C96763" w:rsidP="00FB6D6B">
      <w:pPr>
        <w:rPr>
          <w:del w:id="796" w:author="Shireen Khan" w:date="2024-08-13T07:12:00Z"/>
          <w:rFonts w:asciiTheme="majorHAnsi" w:eastAsiaTheme="majorEastAsia" w:hAnsiTheme="majorHAnsi" w:cstheme="majorBidi"/>
          <w:color w:val="2F5496" w:themeColor="accent1" w:themeShade="BF"/>
          <w:sz w:val="26"/>
          <w:szCs w:val="26"/>
          <w:rPrChange w:id="797" w:author="Shireen Khan" w:date="2024-08-13T07:13:00Z">
            <w:rPr>
              <w:del w:id="798" w:author="Shireen Khan" w:date="2024-08-13T07:12:00Z"/>
            </w:rPr>
          </w:rPrChange>
        </w:rPr>
      </w:pPr>
      <w:r w:rsidRPr="0058603A">
        <w:rPr>
          <w:rFonts w:asciiTheme="majorHAnsi" w:eastAsiaTheme="majorEastAsia" w:hAnsiTheme="majorHAnsi" w:cstheme="majorBidi"/>
          <w:color w:val="2F5496" w:themeColor="accent1" w:themeShade="BF"/>
          <w:sz w:val="26"/>
          <w:szCs w:val="26"/>
          <w:rPrChange w:id="799" w:author="Shireen Khan" w:date="2024-08-13T07:13:00Z">
            <w:rPr/>
          </w:rPrChange>
        </w:rPr>
        <w:lastRenderedPageBreak/>
        <w:t xml:space="preserve">      </w:t>
      </w:r>
    </w:p>
    <w:p w14:paraId="02BCCCE4" w14:textId="77777777" w:rsidR="0044725A" w:rsidRPr="0058603A" w:rsidRDefault="007D6F62">
      <w:pPr>
        <w:pPrChange w:id="800" w:author="Shireen Khan" w:date="2024-08-13T07:12:00Z">
          <w:pPr>
            <w:pStyle w:val="Heading2"/>
          </w:pPr>
        </w:pPrChange>
      </w:pPr>
      <w:r w:rsidRPr="0058603A">
        <w:rPr>
          <w:rFonts w:asciiTheme="majorHAnsi" w:eastAsiaTheme="majorEastAsia" w:hAnsiTheme="majorHAnsi" w:cstheme="majorBidi"/>
          <w:color w:val="2F5496" w:themeColor="accent1" w:themeShade="BF"/>
          <w:sz w:val="26"/>
          <w:szCs w:val="26"/>
        </w:rPr>
        <w:t xml:space="preserve">3.4 </w:t>
      </w:r>
      <w:r w:rsidR="00857157" w:rsidRPr="0058603A">
        <w:rPr>
          <w:rFonts w:asciiTheme="majorHAnsi" w:eastAsiaTheme="majorEastAsia" w:hAnsiTheme="majorHAnsi" w:cstheme="majorBidi"/>
          <w:color w:val="2F5496" w:themeColor="accent1" w:themeShade="BF"/>
          <w:sz w:val="26"/>
          <w:szCs w:val="26"/>
        </w:rPr>
        <w:t>Sorting</w:t>
      </w:r>
    </w:p>
    <w:p w14:paraId="200CF3CA" w14:textId="77777777" w:rsidR="00857157" w:rsidRDefault="00AF0DC2" w:rsidP="00A37228">
      <w:pPr>
        <w:pStyle w:val="ListParagraph"/>
        <w:ind w:left="360"/>
      </w:pPr>
      <w:r>
        <w:t xml:space="preserve">       </w:t>
      </w:r>
      <w:r w:rsidR="00857157" w:rsidRPr="00A37228">
        <w:t>System shall allow user to sort following columns</w:t>
      </w:r>
    </w:p>
    <w:p w14:paraId="2BF13F43" w14:textId="6EB7B107" w:rsidR="00A37228" w:rsidRDefault="00A37228" w:rsidP="00A37228">
      <w:pPr>
        <w:pStyle w:val="ListParagraph"/>
        <w:numPr>
          <w:ilvl w:val="1"/>
          <w:numId w:val="7"/>
        </w:numPr>
      </w:pPr>
      <w:del w:id="801" w:author="Bilal Hahsmat" w:date="2024-08-07T19:50:00Z">
        <w:r w:rsidDel="00F243F1">
          <w:delText xml:space="preserve">Created on/ </w:delText>
        </w:r>
      </w:del>
      <w:r>
        <w:t>Received</w:t>
      </w:r>
      <w:ins w:id="802" w:author="Shireen Khan" w:date="2024-08-21T06:46:00Z">
        <w:r w:rsidR="00B62040">
          <w:t xml:space="preserve">/sent </w:t>
        </w:r>
      </w:ins>
      <w:del w:id="803" w:author="Shireen Khan" w:date="2024-08-21T06:46:00Z">
        <w:r w:rsidDel="00B62040">
          <w:delText xml:space="preserve"> </w:delText>
        </w:r>
      </w:del>
      <w:del w:id="804" w:author="Bilal Hahsmat" w:date="2024-08-07T19:50:00Z">
        <w:r w:rsidDel="00F243F1">
          <w:delText xml:space="preserve">on </w:delText>
        </w:r>
      </w:del>
      <w:r>
        <w:t>date (most recent to oldest)</w:t>
      </w:r>
    </w:p>
    <w:p w14:paraId="6114C4A1" w14:textId="77777777" w:rsidR="00A37228" w:rsidRDefault="00A37228" w:rsidP="00A37228">
      <w:pPr>
        <w:pStyle w:val="ListParagraph"/>
        <w:numPr>
          <w:ilvl w:val="1"/>
          <w:numId w:val="7"/>
        </w:numPr>
      </w:pPr>
      <w:r>
        <w:t>Source/Destination (alphabetical A-Z or Z-A)</w:t>
      </w:r>
    </w:p>
    <w:p w14:paraId="74C845C7" w14:textId="77777777" w:rsidR="00A37228" w:rsidRDefault="00A37228" w:rsidP="00A37228">
      <w:pPr>
        <w:pStyle w:val="ListParagraph"/>
        <w:numPr>
          <w:ilvl w:val="1"/>
          <w:numId w:val="7"/>
        </w:numPr>
      </w:pPr>
      <w:r>
        <w:t>Patient Name (alphabetical A-Z or Z-A)</w:t>
      </w:r>
    </w:p>
    <w:p w14:paraId="4229D5B5" w14:textId="77777777" w:rsidR="00A37228" w:rsidRDefault="00A37228" w:rsidP="00A37228">
      <w:pPr>
        <w:pStyle w:val="ListParagraph"/>
        <w:numPr>
          <w:ilvl w:val="1"/>
          <w:numId w:val="7"/>
        </w:numPr>
      </w:pPr>
      <w:r>
        <w:t>Provider (alphabetical A-Z or Z-A)</w:t>
      </w:r>
    </w:p>
    <w:p w14:paraId="59F868AE" w14:textId="77777777" w:rsidR="00A13A48" w:rsidRPr="00A37228" w:rsidRDefault="00A13A48" w:rsidP="00A13A48">
      <w:r>
        <w:rPr>
          <w:noProof/>
        </w:rPr>
        <w:drawing>
          <wp:inline distT="0" distB="0" distL="0" distR="0" wp14:anchorId="0F800D42" wp14:editId="3E894BBB">
            <wp:extent cx="5943600" cy="1604772"/>
            <wp:effectExtent l="19050" t="19050" r="1905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589"/>
                    <a:stretch/>
                  </pic:blipFill>
                  <pic:spPr bwMode="auto">
                    <a:xfrm>
                      <a:off x="0" y="0"/>
                      <a:ext cx="5943600" cy="16047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D4B294" w14:textId="77777777" w:rsidR="00730177" w:rsidRPr="00AF0DC2" w:rsidRDefault="007D6F62" w:rsidP="00ED3757">
      <w:pPr>
        <w:pStyle w:val="Heading2"/>
      </w:pPr>
      <w:bookmarkStart w:id="805" w:name="_Toc175197871"/>
      <w:bookmarkStart w:id="806" w:name="_Hlk173830917"/>
      <w:r>
        <w:t xml:space="preserve">3.5 </w:t>
      </w:r>
      <w:r w:rsidR="0044725A" w:rsidRPr="00AF0DC2">
        <w:t>Actions on Messages</w:t>
      </w:r>
      <w:bookmarkEnd w:id="805"/>
    </w:p>
    <w:bookmarkEnd w:id="806"/>
    <w:p w14:paraId="5FD3A9A9" w14:textId="77777777" w:rsidR="0044725A" w:rsidRDefault="0044725A" w:rsidP="0044725A">
      <w:pPr>
        <w:pStyle w:val="ListParagraph"/>
        <w:ind w:left="360"/>
      </w:pPr>
      <w:r>
        <w:t>System shall display the actions that can be performed on each message upon hovering on the message.</w:t>
      </w:r>
      <w:r w:rsidR="001F3766">
        <w:t xml:space="preserve"> Following actions can be performed on each status based on the status.</w:t>
      </w:r>
    </w:p>
    <w:p w14:paraId="5620A6B0" w14:textId="1CEB7E5B" w:rsidR="0044725A" w:rsidRPr="00CD290E" w:rsidRDefault="00375436">
      <w:pPr>
        <w:pStyle w:val="NoSpacing"/>
        <w:rPr>
          <w:b/>
          <w:u w:val="single"/>
        </w:rPr>
        <w:pPrChange w:id="807" w:author="Shireen Khan" w:date="2024-08-22T03:43:00Z">
          <w:pPr>
            <w:pStyle w:val="ListParagraph"/>
            <w:numPr>
              <w:ilvl w:val="1"/>
              <w:numId w:val="10"/>
            </w:numPr>
            <w:ind w:left="1080" w:hanging="360"/>
          </w:pPr>
        </w:pPrChange>
      </w:pPr>
      <w:commentRangeStart w:id="808"/>
      <w:r w:rsidRPr="00CD290E">
        <w:rPr>
          <w:b/>
          <w:u w:val="single"/>
        </w:rPr>
        <w:t>Queued</w:t>
      </w:r>
      <w:commentRangeEnd w:id="808"/>
      <w:r w:rsidRPr="00CD290E">
        <w:rPr>
          <w:rStyle w:val="CommentReference"/>
          <w:b/>
          <w:u w:val="single"/>
        </w:rPr>
        <w:commentReference w:id="808"/>
      </w:r>
    </w:p>
    <w:p w14:paraId="51299234" w14:textId="3D193595" w:rsidR="00A50821" w:rsidRPr="00B326D0" w:rsidRDefault="00D51A7C">
      <w:pPr>
        <w:pStyle w:val="NoSpacing"/>
        <w:numPr>
          <w:ilvl w:val="0"/>
          <w:numId w:val="25"/>
        </w:numPr>
        <w:rPr>
          <w:ins w:id="809" w:author="Shireen Khan" w:date="2024-08-13T07:11:00Z"/>
        </w:rPr>
        <w:pPrChange w:id="810" w:author="Shireen Khan" w:date="2024-08-20T02:31:00Z">
          <w:pPr>
            <w:pStyle w:val="ListParagraph"/>
            <w:numPr>
              <w:ilvl w:val="3"/>
              <w:numId w:val="10"/>
            </w:numPr>
            <w:ind w:left="2520" w:hanging="360"/>
          </w:pPr>
        </w:pPrChange>
      </w:pPr>
      <w:r>
        <w:t>Option to v</w:t>
      </w:r>
      <w:r w:rsidR="00375436">
        <w:t>iew all the messages in the queue</w:t>
      </w:r>
      <w:r w:rsidR="00CD290E">
        <w:t>, u</w:t>
      </w:r>
      <w:ins w:id="811" w:author="Shireen Khan" w:date="2024-08-21T03:08:00Z">
        <w:r w:rsidR="00AA0362" w:rsidRPr="00CD290E">
          <w:rPr>
            <w:rPrChange w:id="812" w:author="Shireen Khan" w:date="2024-08-21T03:09:00Z">
              <w:rPr>
                <w:b/>
                <w:color w:val="FF0000"/>
              </w:rPr>
            </w:rPrChange>
          </w:rPr>
          <w:t>pon hovering on</w:t>
        </w:r>
      </w:ins>
      <w:ins w:id="813" w:author="Shireen Khan" w:date="2024-08-21T03:09:00Z">
        <w:r w:rsidR="00AA0362" w:rsidRPr="00CD290E">
          <w:rPr>
            <w:rPrChange w:id="814" w:author="Shireen Khan" w:date="2024-08-21T03:09:00Z">
              <w:rPr>
                <w:b/>
                <w:color w:val="FF0000"/>
              </w:rPr>
            </w:rPrChange>
          </w:rPr>
          <w:t xml:space="preserve"> the </w:t>
        </w:r>
      </w:ins>
      <w:r w:rsidR="00CD290E" w:rsidRPr="00CD290E">
        <w:t xml:space="preserve">‘Queued’ </w:t>
      </w:r>
      <w:ins w:id="815" w:author="Shireen Khan" w:date="2024-08-21T03:09:00Z">
        <w:r w:rsidR="00D206F3" w:rsidRPr="00CD290E">
          <w:t>status,</w:t>
        </w:r>
        <w:r w:rsidR="00AA0362" w:rsidRPr="00CD290E">
          <w:rPr>
            <w:rPrChange w:id="816" w:author="Shireen Khan" w:date="2024-08-21T03:09:00Z">
              <w:rPr>
                <w:b/>
                <w:color w:val="FF0000"/>
              </w:rPr>
            </w:rPrChange>
          </w:rPr>
          <w:t xml:space="preserve"> </w:t>
        </w:r>
      </w:ins>
      <w:r w:rsidR="00CD290E" w:rsidRPr="00CD290E">
        <w:t>system should</w:t>
      </w:r>
      <w:ins w:id="817" w:author="Shireen Khan" w:date="2024-08-21T03:09:00Z">
        <w:r w:rsidR="00AA0362" w:rsidRPr="00CD290E">
          <w:t xml:space="preserve"> display the pending processing time in a tooltip</w:t>
        </w:r>
        <w:r w:rsidR="00D206F3" w:rsidRPr="00CD290E">
          <w:t xml:space="preserve">. </w:t>
        </w:r>
      </w:ins>
    </w:p>
    <w:p w14:paraId="7C7FA3B9" w14:textId="7C157C67" w:rsidR="007254F9" w:rsidRPr="004E5E24" w:rsidRDefault="007254F9">
      <w:pPr>
        <w:pPrChange w:id="818" w:author="Shireen Khan" w:date="2024-08-13T07:18:00Z">
          <w:pPr>
            <w:pStyle w:val="ListParagraph"/>
            <w:numPr>
              <w:ilvl w:val="2"/>
              <w:numId w:val="10"/>
            </w:numPr>
            <w:ind w:left="1800" w:hanging="360"/>
          </w:pPr>
        </w:pPrChange>
      </w:pPr>
      <w:ins w:id="819" w:author="Shireen Khan" w:date="2024-08-13T07:18:00Z">
        <w:r>
          <w:rPr>
            <w:noProof/>
          </w:rPr>
          <w:drawing>
            <wp:inline distT="0" distB="0" distL="0" distR="0" wp14:anchorId="5F526836" wp14:editId="19140FAE">
              <wp:extent cx="5943600" cy="1754505"/>
              <wp:effectExtent l="19050" t="19050" r="19050" b="17145"/>
              <wp:docPr id="789409184" name="Picture 78940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1381"/>
                      <a:stretch/>
                    </pic:blipFill>
                    <pic:spPr bwMode="auto">
                      <a:xfrm>
                        <a:off x="0" y="0"/>
                        <a:ext cx="5943600" cy="175450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61389622" w14:textId="64F8B745" w:rsidR="008D1C5A" w:rsidRDefault="008D1C5A" w:rsidP="0044725A">
      <w:pPr>
        <w:pStyle w:val="ListParagraph"/>
        <w:numPr>
          <w:ilvl w:val="2"/>
          <w:numId w:val="10"/>
        </w:numPr>
        <w:rPr>
          <w:ins w:id="820" w:author="Shireen Khan" w:date="2024-08-13T07:18:00Z"/>
        </w:rPr>
      </w:pPr>
      <w:r>
        <w:t>Option to ‘Reject’ the message</w:t>
      </w:r>
      <w:ins w:id="821" w:author="Bilal Hahsmat" w:date="2024-08-07T19:51:00Z">
        <w:r w:rsidR="00F243F1">
          <w:t xml:space="preserve">, </w:t>
        </w:r>
      </w:ins>
      <w:del w:id="822" w:author="Bilal Hahsmat" w:date="2024-08-07T19:51:00Z">
        <w:r w:rsidDel="00F243F1">
          <w:delText xml:space="preserve">. </w:delText>
        </w:r>
      </w:del>
      <w:r w:rsidRPr="00C32A1B">
        <w:t xml:space="preserve">Upon clicking </w:t>
      </w:r>
      <w:ins w:id="823" w:author="Bilal Hahsmat" w:date="2024-08-07T19:51:00Z">
        <w:r w:rsidR="00F243F1">
          <w:t xml:space="preserve">users can add </w:t>
        </w:r>
      </w:ins>
      <w:del w:id="824" w:author="Bilal Hahsmat" w:date="2024-08-07T19:51:00Z">
        <w:r w:rsidRPr="00C32A1B" w:rsidDel="00F243F1">
          <w:delText xml:space="preserve">the system shall </w:delText>
        </w:r>
        <w:r w:rsidR="008A1849" w:rsidRPr="00C32A1B" w:rsidDel="00F243F1">
          <w:delText xml:space="preserve">allow user to document the </w:delText>
        </w:r>
      </w:del>
      <w:r w:rsidR="008A1849" w:rsidRPr="00C32A1B">
        <w:t>rejection reason.</w:t>
      </w:r>
    </w:p>
    <w:p w14:paraId="0E1F6202" w14:textId="3735E731" w:rsidR="007254F9" w:rsidRDefault="00AC0BC7" w:rsidP="007254F9">
      <w:pPr>
        <w:rPr>
          <w:ins w:id="825" w:author="Shireen Khan" w:date="2024-08-16T04:33:00Z"/>
        </w:rPr>
      </w:pPr>
      <w:ins w:id="826" w:author="Shireen Khan" w:date="2024-08-16T04:33:00Z">
        <w:r>
          <w:rPr>
            <w:noProof/>
          </w:rPr>
          <w:lastRenderedPageBreak/>
          <w:drawing>
            <wp:anchor distT="0" distB="0" distL="114300" distR="114300" simplePos="0" relativeHeight="251658240" behindDoc="0" locked="0" layoutInCell="1" allowOverlap="1" wp14:anchorId="34B93FCB" wp14:editId="0C3BB1C1">
              <wp:simplePos x="0" y="0"/>
              <wp:positionH relativeFrom="column">
                <wp:posOffset>0</wp:posOffset>
              </wp:positionH>
              <wp:positionV relativeFrom="paragraph">
                <wp:posOffset>1664335</wp:posOffset>
              </wp:positionV>
              <wp:extent cx="5943600" cy="2245995"/>
              <wp:effectExtent l="19050" t="19050" r="19050" b="20955"/>
              <wp:wrapSquare wrapText="bothSides"/>
              <wp:docPr id="789409198" name="Picture 78940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114" b="22134"/>
                      <a:stretch/>
                    </pic:blipFill>
                    <pic:spPr bwMode="auto">
                      <a:xfrm>
                        <a:off x="0" y="0"/>
                        <a:ext cx="5943600" cy="224599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27" w:author="Shireen Khan" w:date="2024-08-13T07:18:00Z">
        <w:r w:rsidR="007254F9">
          <w:rPr>
            <w:noProof/>
          </w:rPr>
          <w:drawing>
            <wp:inline distT="0" distB="0" distL="0" distR="0" wp14:anchorId="4FE4AA43" wp14:editId="05944308">
              <wp:extent cx="5943600" cy="1543380"/>
              <wp:effectExtent l="19050" t="19050" r="19050" b="19050"/>
              <wp:docPr id="789409185" name="Picture 78940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5747"/>
                      <a:stretch/>
                    </pic:blipFill>
                    <pic:spPr bwMode="auto">
                      <a:xfrm>
                        <a:off x="0" y="0"/>
                        <a:ext cx="5943600" cy="15433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ins>
    </w:p>
    <w:p w14:paraId="2BEF067F" w14:textId="01238B0B" w:rsidR="00AC0BC7" w:rsidRDefault="00AC0BC7">
      <w:pPr>
        <w:pStyle w:val="NoSpacing"/>
        <w:rPr>
          <w:ins w:id="828" w:author="Shireen Khan" w:date="2024-08-13T07:12:00Z"/>
        </w:rPr>
        <w:pPrChange w:id="829" w:author="Shireen Khan" w:date="2024-08-22T03:42:00Z">
          <w:pPr>
            <w:pStyle w:val="ListParagraph"/>
            <w:numPr>
              <w:ilvl w:val="2"/>
              <w:numId w:val="10"/>
            </w:numPr>
            <w:ind w:left="1800" w:hanging="360"/>
          </w:pPr>
        </w:pPrChange>
      </w:pPr>
    </w:p>
    <w:p w14:paraId="33859396" w14:textId="2BC218CF" w:rsidR="0058603A" w:rsidRPr="00665D00" w:rsidDel="00D4660C" w:rsidRDefault="0058603A">
      <w:pPr>
        <w:rPr>
          <w:del w:id="830" w:author="Shireen Khan" w:date="2024-08-16T03:22:00Z"/>
          <w:u w:val="single"/>
          <w:rPrChange w:id="831" w:author="Shireen Khan" w:date="2024-08-22T04:01:00Z">
            <w:rPr>
              <w:del w:id="832" w:author="Shireen Khan" w:date="2024-08-16T03:22:00Z"/>
            </w:rPr>
          </w:rPrChange>
        </w:rPr>
        <w:pPrChange w:id="833" w:author="Shireen Khan" w:date="2024-08-22T04:01:00Z">
          <w:pPr>
            <w:pStyle w:val="ListParagraph"/>
            <w:numPr>
              <w:ilvl w:val="2"/>
              <w:numId w:val="10"/>
            </w:numPr>
            <w:ind w:left="1800" w:hanging="360"/>
          </w:pPr>
        </w:pPrChange>
      </w:pPr>
    </w:p>
    <w:p w14:paraId="52E47E20" w14:textId="77777777" w:rsidR="0044725A" w:rsidRPr="00665D00" w:rsidRDefault="0044725A">
      <w:pPr>
        <w:rPr>
          <w:b/>
          <w:u w:val="single"/>
          <w:rPrChange w:id="834" w:author="Shireen Khan" w:date="2024-08-22T04:01:00Z">
            <w:rPr/>
          </w:rPrChange>
        </w:rPr>
        <w:pPrChange w:id="835" w:author="Shireen Khan" w:date="2024-08-22T04:01:00Z">
          <w:pPr>
            <w:pStyle w:val="ListParagraph"/>
            <w:numPr>
              <w:ilvl w:val="1"/>
              <w:numId w:val="10"/>
            </w:numPr>
            <w:ind w:left="1080" w:hanging="360"/>
          </w:pPr>
        </w:pPrChange>
      </w:pPr>
      <w:r w:rsidRPr="00665D00">
        <w:rPr>
          <w:b/>
          <w:u w:val="single"/>
          <w:rPrChange w:id="836" w:author="Shireen Khan" w:date="2024-08-22T04:01:00Z">
            <w:rPr/>
          </w:rPrChange>
        </w:rPr>
        <w:t>Failed</w:t>
      </w:r>
    </w:p>
    <w:p w14:paraId="2D17F819" w14:textId="3C76FF18" w:rsidR="00F243F1" w:rsidRPr="005D7F86" w:rsidRDefault="008D1C5A" w:rsidP="00F243F1">
      <w:pPr>
        <w:pStyle w:val="ListParagraph"/>
        <w:numPr>
          <w:ilvl w:val="2"/>
          <w:numId w:val="10"/>
        </w:numPr>
        <w:rPr>
          <w:ins w:id="837" w:author="Shireen Khan" w:date="2024-08-13T07:35:00Z"/>
          <w:rPrChange w:id="838" w:author="Shireen Khan" w:date="2024-08-13T07:38:00Z">
            <w:rPr>
              <w:ins w:id="839" w:author="Shireen Khan" w:date="2024-08-13T07:35:00Z"/>
              <w:color w:val="FF0000"/>
              <w:highlight w:val="yellow"/>
            </w:rPr>
          </w:rPrChange>
        </w:rPr>
      </w:pPr>
      <w:r>
        <w:t xml:space="preserve">Option to ‘Resend’ </w:t>
      </w:r>
      <w:del w:id="840" w:author="Bilal Hahsmat" w:date="2024-08-07T19:51:00Z">
        <w:r w:rsidRPr="005D7F86" w:rsidDel="00F243F1">
          <w:rPr>
            <w:highlight w:val="yellow"/>
            <w:rPrChange w:id="841" w:author="Shireen Khan" w:date="2024-08-13T07:37:00Z">
              <w:rPr/>
            </w:rPrChange>
          </w:rPr>
          <w:delText xml:space="preserve">the message </w:delText>
        </w:r>
      </w:del>
    </w:p>
    <w:p w14:paraId="74A4DEA9" w14:textId="3CFFC804" w:rsidR="005D7F86" w:rsidRDefault="005D7F86" w:rsidP="005D7F86">
      <w:pPr>
        <w:pStyle w:val="ListParagraph"/>
        <w:numPr>
          <w:ilvl w:val="3"/>
          <w:numId w:val="10"/>
        </w:numPr>
        <w:rPr>
          <w:ins w:id="842" w:author="Shireen Khan" w:date="2024-08-13T07:39:00Z"/>
        </w:rPr>
      </w:pPr>
      <w:ins w:id="843" w:author="Shireen Khan" w:date="2024-08-13T07:36:00Z">
        <w:r w:rsidRPr="005D7F86">
          <w:rPr>
            <w:u w:val="single"/>
            <w:rPrChange w:id="844" w:author="Shireen Khan" w:date="2024-08-13T07:38:00Z">
              <w:rPr>
                <w:color w:val="FF0000"/>
                <w:highlight w:val="yellow"/>
              </w:rPr>
            </w:rPrChange>
          </w:rPr>
          <w:t>Individual Message:</w:t>
        </w:r>
        <w:r w:rsidRPr="005D7F86">
          <w:rPr>
            <w:rPrChange w:id="845" w:author="Shireen Khan" w:date="2024-08-13T07:38:00Z">
              <w:rPr>
                <w:color w:val="FF0000"/>
                <w:highlight w:val="yellow"/>
              </w:rPr>
            </w:rPrChange>
          </w:rPr>
          <w:t xml:space="preserve"> Upon</w:t>
        </w:r>
      </w:ins>
      <w:ins w:id="846" w:author="Shireen Khan" w:date="2024-08-13T07:37:00Z">
        <w:r w:rsidRPr="005D7F86">
          <w:rPr>
            <w:rPrChange w:id="847" w:author="Shireen Khan" w:date="2024-08-13T07:38:00Z">
              <w:rPr>
                <w:color w:val="FF0000"/>
                <w:highlight w:val="yellow"/>
              </w:rPr>
            </w:rPrChange>
          </w:rPr>
          <w:t xml:space="preserve"> hovering on the message system shall display the option to ‘Resend’ that message to the partner.</w:t>
        </w:r>
      </w:ins>
    </w:p>
    <w:p w14:paraId="3BA914C6" w14:textId="5738470D" w:rsidR="005D7F86" w:rsidRPr="005D7F86" w:rsidRDefault="005D7F86">
      <w:pPr>
        <w:rPr>
          <w:ins w:id="848" w:author="Shireen Khan" w:date="2024-08-13T07:36:00Z"/>
          <w:rPrChange w:id="849" w:author="Shireen Khan" w:date="2024-08-13T07:38:00Z">
            <w:rPr>
              <w:ins w:id="850" w:author="Shireen Khan" w:date="2024-08-13T07:36:00Z"/>
              <w:color w:val="FF0000"/>
              <w:highlight w:val="yellow"/>
            </w:rPr>
          </w:rPrChange>
        </w:rPr>
        <w:pPrChange w:id="851" w:author="Shireen Khan" w:date="2024-08-13T07:39:00Z">
          <w:pPr>
            <w:pStyle w:val="ListParagraph"/>
            <w:numPr>
              <w:ilvl w:val="3"/>
              <w:numId w:val="10"/>
            </w:numPr>
            <w:ind w:left="2520" w:hanging="360"/>
          </w:pPr>
        </w:pPrChange>
      </w:pPr>
      <w:ins w:id="852" w:author="Shireen Khan" w:date="2024-08-13T07:39:00Z">
        <w:r>
          <w:rPr>
            <w:noProof/>
          </w:rPr>
          <w:drawing>
            <wp:inline distT="0" distB="0" distL="0" distR="0" wp14:anchorId="250A9983" wp14:editId="1E016C91">
              <wp:extent cx="5943600" cy="1702435"/>
              <wp:effectExtent l="19050" t="19050" r="19050" b="12065"/>
              <wp:docPr id="789409187" name="Picture 78940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02435"/>
                      </a:xfrm>
                      <a:prstGeom prst="rect">
                        <a:avLst/>
                      </a:prstGeom>
                      <a:ln>
                        <a:solidFill>
                          <a:schemeClr val="accent1"/>
                        </a:solidFill>
                      </a:ln>
                    </pic:spPr>
                  </pic:pic>
                </a:graphicData>
              </a:graphic>
            </wp:inline>
          </w:drawing>
        </w:r>
      </w:ins>
    </w:p>
    <w:p w14:paraId="14F7B058" w14:textId="77777777" w:rsidR="00461E02" w:rsidRDefault="005D7F86" w:rsidP="00461E02">
      <w:pPr>
        <w:pStyle w:val="ListParagraph"/>
        <w:numPr>
          <w:ilvl w:val="3"/>
          <w:numId w:val="10"/>
        </w:numPr>
        <w:rPr>
          <w:ins w:id="853" w:author="Shireen Khan" w:date="2024-08-20T02:36:00Z"/>
        </w:rPr>
      </w:pPr>
      <w:ins w:id="854" w:author="Shireen Khan" w:date="2024-08-13T07:36:00Z">
        <w:r w:rsidRPr="005D7F86">
          <w:rPr>
            <w:u w:val="single"/>
            <w:rPrChange w:id="855" w:author="Shireen Khan" w:date="2024-08-13T07:38:00Z">
              <w:rPr>
                <w:color w:val="FF0000"/>
                <w:highlight w:val="yellow"/>
              </w:rPr>
            </w:rPrChange>
          </w:rPr>
          <w:t>Bulk Messages:</w:t>
        </w:r>
        <w:r w:rsidRPr="005D7F86">
          <w:rPr>
            <w:rPrChange w:id="856" w:author="Shireen Khan" w:date="2024-08-13T07:38:00Z">
              <w:rPr>
                <w:color w:val="FF0000"/>
                <w:highlight w:val="yellow"/>
              </w:rPr>
            </w:rPrChange>
          </w:rPr>
          <w:t xml:space="preserve"> </w:t>
        </w:r>
      </w:ins>
      <w:ins w:id="857" w:author="Shireen Khan" w:date="2024-08-13T07:35:00Z">
        <w:r w:rsidRPr="005D7F86">
          <w:rPr>
            <w:rPrChange w:id="858" w:author="Shireen Khan" w:date="2024-08-13T07:38:00Z">
              <w:rPr>
                <w:color w:val="FF0000"/>
                <w:highlight w:val="yellow"/>
              </w:rPr>
            </w:rPrChange>
          </w:rPr>
          <w:t>User will be able to click on ‘Rese</w:t>
        </w:r>
      </w:ins>
      <w:ins w:id="859" w:author="Shireen Khan" w:date="2024-08-13T07:36:00Z">
        <w:r w:rsidRPr="005D7F86">
          <w:rPr>
            <w:rPrChange w:id="860" w:author="Shireen Khan" w:date="2024-08-13T07:38:00Z">
              <w:rPr>
                <w:color w:val="FF0000"/>
                <w:highlight w:val="yellow"/>
              </w:rPr>
            </w:rPrChange>
          </w:rPr>
          <w:t>nd All’ button to send all failed messages to the concerned partners.</w:t>
        </w:r>
      </w:ins>
      <w:ins w:id="861" w:author="Shireen Khan" w:date="2024-08-20T02:36:00Z">
        <w:r w:rsidR="00461E02">
          <w:t xml:space="preserve"> </w:t>
        </w:r>
      </w:ins>
    </w:p>
    <w:p w14:paraId="5F73E0F1" w14:textId="7163C3AB" w:rsidR="00461E02" w:rsidRPr="005D7F86" w:rsidRDefault="00461E02">
      <w:pPr>
        <w:pStyle w:val="ListParagraph"/>
        <w:ind w:left="2520"/>
        <w:rPr>
          <w:ins w:id="862" w:author="Shireen Khan" w:date="2024-08-13T07:34:00Z"/>
          <w:rPrChange w:id="863" w:author="Shireen Khan" w:date="2024-08-13T07:38:00Z">
            <w:rPr>
              <w:ins w:id="864" w:author="Shireen Khan" w:date="2024-08-13T07:34:00Z"/>
              <w:color w:val="FF0000"/>
              <w:highlight w:val="yellow"/>
            </w:rPr>
          </w:rPrChange>
        </w:rPr>
        <w:pPrChange w:id="865" w:author="Shireen Khan" w:date="2024-08-20T02:36:00Z">
          <w:pPr>
            <w:pStyle w:val="ListParagraph"/>
            <w:numPr>
              <w:ilvl w:val="2"/>
              <w:numId w:val="10"/>
            </w:numPr>
            <w:ind w:left="1800" w:hanging="360"/>
          </w:pPr>
        </w:pPrChange>
      </w:pPr>
      <w:ins w:id="866" w:author="Shireen Khan" w:date="2024-08-20T02:35:00Z">
        <w:r w:rsidRPr="00461E02">
          <w:rPr>
            <w:rPrChange w:id="867" w:author="Shireen Khan" w:date="2024-08-20T02:35:00Z">
              <w:rPr>
                <w:highlight w:val="green"/>
              </w:rPr>
            </w:rPrChange>
          </w:rPr>
          <w:t xml:space="preserve">'Resend All' is necessary when a third-party system has been down for more than 2-3 hours, and we need to reprocess the failed messages. Therefore, 'Resend All' will only be available when the user searches for records with a 'Failed' status within the last </w:t>
        </w:r>
      </w:ins>
      <w:ins w:id="868" w:author="Shireen Khan" w:date="2024-08-20T09:43:00Z">
        <w:r w:rsidR="00CB5D66">
          <w:t>3</w:t>
        </w:r>
      </w:ins>
      <w:ins w:id="869" w:author="Shireen Khan" w:date="2024-08-20T02:35:00Z">
        <w:r w:rsidRPr="00461E02">
          <w:rPr>
            <w:rPrChange w:id="870" w:author="Shireen Khan" w:date="2024-08-20T02:35:00Z">
              <w:rPr>
                <w:highlight w:val="green"/>
              </w:rPr>
            </w:rPrChange>
          </w:rPr>
          <w:t>0 days.</w:t>
        </w:r>
        <w:r>
          <w:t xml:space="preserve"> </w:t>
        </w:r>
      </w:ins>
    </w:p>
    <w:p w14:paraId="1D580CCE" w14:textId="77777777" w:rsidR="00401F5F" w:rsidRDefault="00401F5F" w:rsidP="00401F5F">
      <w:pPr>
        <w:pStyle w:val="NoSpacing"/>
        <w:rPr>
          <w:ins w:id="871" w:author="Shireen Khan" w:date="2024-08-19T06:44:00Z"/>
          <w:highlight w:val="yellow"/>
        </w:rPr>
      </w:pPr>
      <w:ins w:id="872" w:author="Shireen Khan" w:date="2024-08-19T06:44:00Z">
        <w:r w:rsidRPr="003F271F">
          <w:rPr>
            <w:noProof/>
          </w:rPr>
          <w:lastRenderedPageBreak/>
          <w:drawing>
            <wp:inline distT="0" distB="0" distL="0" distR="0" wp14:anchorId="2CE41CEA" wp14:editId="3A99D490">
              <wp:extent cx="5943600" cy="1633855"/>
              <wp:effectExtent l="19050" t="19050" r="19050" b="23495"/>
              <wp:docPr id="789409186" name="Picture 78940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2024"/>
                      <a:stretch/>
                    </pic:blipFill>
                    <pic:spPr bwMode="auto">
                      <a:xfrm>
                        <a:off x="0" y="0"/>
                        <a:ext cx="5943600" cy="16338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12DB9A03" w14:textId="77777777" w:rsidR="00401F5F" w:rsidRDefault="00401F5F" w:rsidP="00401F5F">
      <w:pPr>
        <w:pStyle w:val="ListParagraph"/>
        <w:ind w:left="1800"/>
        <w:rPr>
          <w:ins w:id="873" w:author="Shireen Khan" w:date="2024-08-19T06:46:00Z"/>
        </w:rPr>
      </w:pPr>
    </w:p>
    <w:p w14:paraId="213E3CC6" w14:textId="77777777" w:rsidR="00401F5F" w:rsidRPr="00401F5F" w:rsidRDefault="00401F5F" w:rsidP="00401F5F">
      <w:pPr>
        <w:pStyle w:val="ListParagraph"/>
        <w:numPr>
          <w:ilvl w:val="2"/>
          <w:numId w:val="10"/>
        </w:numPr>
        <w:rPr>
          <w:ins w:id="874" w:author="Shireen Khan" w:date="2024-08-19T06:46:00Z"/>
          <w:highlight w:val="yellow"/>
          <w:rPrChange w:id="875" w:author="Shireen Khan" w:date="2024-08-19T06:46:00Z">
            <w:rPr>
              <w:ins w:id="876" w:author="Shireen Khan" w:date="2024-08-19T06:46:00Z"/>
            </w:rPr>
          </w:rPrChange>
        </w:rPr>
      </w:pPr>
      <w:ins w:id="877" w:author="Shireen Khan" w:date="2024-08-19T06:45:00Z">
        <w:r w:rsidRPr="00945051">
          <w:t>Option</w:t>
        </w:r>
        <w:r w:rsidRPr="00401F5F">
          <w:t xml:space="preserve"> to ‘Reject’ the message. Upon clicking uses can add rejection reason.</w:t>
        </w:r>
      </w:ins>
    </w:p>
    <w:p w14:paraId="63A67256" w14:textId="77777777" w:rsidR="00401F5F" w:rsidRPr="00665D00" w:rsidRDefault="00401F5F">
      <w:pPr>
        <w:rPr>
          <w:ins w:id="878" w:author="Shireen Khan" w:date="2024-08-19T06:46:00Z"/>
          <w:b/>
          <w:u w:val="single"/>
          <w:rPrChange w:id="879" w:author="Shireen Khan" w:date="2024-08-22T04:01:00Z">
            <w:rPr>
              <w:ins w:id="880" w:author="Shireen Khan" w:date="2024-08-19T06:46:00Z"/>
            </w:rPr>
          </w:rPrChange>
        </w:rPr>
        <w:pPrChange w:id="881" w:author="Shireen Khan" w:date="2024-08-22T04:01:00Z">
          <w:pPr>
            <w:pStyle w:val="ListParagraph"/>
            <w:numPr>
              <w:ilvl w:val="1"/>
              <w:numId w:val="24"/>
            </w:numPr>
            <w:ind w:left="1080" w:hanging="360"/>
          </w:pPr>
        </w:pPrChange>
      </w:pPr>
      <w:commentRangeStart w:id="882"/>
      <w:ins w:id="883" w:author="Shireen Khan" w:date="2024-08-19T06:46:00Z">
        <w:r w:rsidRPr="00665D00">
          <w:rPr>
            <w:b/>
            <w:u w:val="single"/>
            <w:rPrChange w:id="884" w:author="Shireen Khan" w:date="2024-08-22T04:01:00Z">
              <w:rPr/>
            </w:rPrChange>
          </w:rPr>
          <w:t>Rejected</w:t>
        </w:r>
      </w:ins>
      <w:commentRangeEnd w:id="882"/>
      <w:r w:rsidR="00945051">
        <w:rPr>
          <w:rStyle w:val="CommentReference"/>
        </w:rPr>
        <w:commentReference w:id="882"/>
      </w:r>
    </w:p>
    <w:p w14:paraId="037D4655" w14:textId="77777777" w:rsidR="00401F5F" w:rsidRPr="004E5E24" w:rsidRDefault="00401F5F" w:rsidP="00401F5F">
      <w:pPr>
        <w:pStyle w:val="ListParagraph"/>
        <w:numPr>
          <w:ilvl w:val="2"/>
          <w:numId w:val="10"/>
        </w:numPr>
        <w:rPr>
          <w:ins w:id="885" w:author="Shireen Khan" w:date="2024-08-19T06:46:00Z"/>
        </w:rPr>
      </w:pPr>
      <w:ins w:id="886" w:author="Shireen Khan" w:date="2024-08-19T06:46:00Z">
        <w:r w:rsidRPr="008028B7">
          <w:t xml:space="preserve">User will be able to view all rejected message and their </w:t>
        </w:r>
        <w:r>
          <w:t xml:space="preserve">rejection </w:t>
        </w:r>
        <w:r w:rsidRPr="008028B7">
          <w:t>reaso</w:t>
        </w:r>
        <w:r>
          <w:t>ns.</w:t>
        </w:r>
      </w:ins>
    </w:p>
    <w:p w14:paraId="3E7A75B5" w14:textId="77B9A5A9" w:rsidR="00C01F4F" w:rsidRPr="00665D00" w:rsidDel="00FA6116" w:rsidRDefault="00C01F4F">
      <w:pPr>
        <w:pStyle w:val="NoSpacing"/>
        <w:rPr>
          <w:ins w:id="887" w:author="Bilal Hahsmat" w:date="2024-08-07T19:51:00Z"/>
          <w:del w:id="888" w:author="Shireen Khan" w:date="2024-08-22T03:43:00Z"/>
          <w:highlight w:val="yellow"/>
          <w:u w:val="single"/>
          <w:rPrChange w:id="889" w:author="Shireen Khan" w:date="2024-08-22T04:01:00Z">
            <w:rPr>
              <w:ins w:id="890" w:author="Bilal Hahsmat" w:date="2024-08-07T19:51:00Z"/>
              <w:del w:id="891" w:author="Shireen Khan" w:date="2024-08-22T03:43:00Z"/>
            </w:rPr>
          </w:rPrChange>
        </w:rPr>
        <w:pPrChange w:id="892" w:author="Shireen Khan" w:date="2024-08-22T03:43:00Z">
          <w:pPr>
            <w:pStyle w:val="ListParagraph"/>
            <w:numPr>
              <w:ilvl w:val="2"/>
              <w:numId w:val="10"/>
            </w:numPr>
            <w:ind w:left="1800" w:hanging="360"/>
          </w:pPr>
        </w:pPrChange>
      </w:pPr>
    </w:p>
    <w:p w14:paraId="22C7816C" w14:textId="5A506197" w:rsidR="008D1C5A" w:rsidRPr="00665D00" w:rsidDel="00F243F1" w:rsidRDefault="008D1C5A">
      <w:pPr>
        <w:pStyle w:val="NoSpacing"/>
        <w:rPr>
          <w:del w:id="893" w:author="Bilal Hahsmat" w:date="2024-08-07T19:51:00Z"/>
          <w:u w:val="single"/>
          <w:rPrChange w:id="894" w:author="Shireen Khan" w:date="2024-08-22T04:01:00Z">
            <w:rPr>
              <w:del w:id="895" w:author="Bilal Hahsmat" w:date="2024-08-07T19:51:00Z"/>
            </w:rPr>
          </w:rPrChange>
        </w:rPr>
        <w:pPrChange w:id="896" w:author="Shireen Khan" w:date="2024-08-22T03:43:00Z">
          <w:pPr>
            <w:pStyle w:val="ListParagraph"/>
            <w:numPr>
              <w:ilvl w:val="2"/>
              <w:numId w:val="10"/>
            </w:numPr>
            <w:ind w:left="1800" w:hanging="360"/>
          </w:pPr>
        </w:pPrChange>
      </w:pPr>
    </w:p>
    <w:p w14:paraId="234097FE" w14:textId="066DDA00" w:rsidR="007254F9" w:rsidRPr="00665D00" w:rsidDel="00401F5F" w:rsidRDefault="00A90752">
      <w:pPr>
        <w:pStyle w:val="NoSpacing"/>
        <w:rPr>
          <w:del w:id="897" w:author="Shireen Khan" w:date="2024-08-19T06:44:00Z"/>
          <w:u w:val="single"/>
          <w:rPrChange w:id="898" w:author="Shireen Khan" w:date="2024-08-22T04:01:00Z">
            <w:rPr>
              <w:del w:id="899" w:author="Shireen Khan" w:date="2024-08-19T06:44:00Z"/>
            </w:rPr>
          </w:rPrChange>
        </w:rPr>
        <w:pPrChange w:id="900" w:author="Shireen Khan" w:date="2024-08-22T03:43:00Z">
          <w:pPr>
            <w:pStyle w:val="ListParagraph"/>
            <w:numPr>
              <w:ilvl w:val="2"/>
              <w:numId w:val="10"/>
            </w:numPr>
            <w:ind w:left="1800" w:hanging="360"/>
          </w:pPr>
        </w:pPrChange>
      </w:pPr>
      <w:del w:id="901" w:author="Shireen Khan" w:date="2024-08-19T06:44:00Z">
        <w:r w:rsidRPr="00665D00" w:rsidDel="00401F5F">
          <w:rPr>
            <w:u w:val="single"/>
            <w:rPrChange w:id="902" w:author="Shireen Khan" w:date="2024-08-22T04:01:00Z">
              <w:rPr/>
            </w:rPrChange>
          </w:rPr>
          <w:delText xml:space="preserve">Option to ‘Reject’ the message. Upon clicking </w:delText>
        </w:r>
      </w:del>
      <w:ins w:id="903" w:author="Bilal Hahsmat" w:date="2024-08-07T19:51:00Z">
        <w:del w:id="904" w:author="Shireen Khan" w:date="2024-08-19T06:44:00Z">
          <w:r w:rsidR="00F243F1" w:rsidRPr="00665D00" w:rsidDel="00401F5F">
            <w:rPr>
              <w:u w:val="single"/>
              <w:rPrChange w:id="905" w:author="Shireen Khan" w:date="2024-08-22T04:01:00Z">
                <w:rPr/>
              </w:rPrChange>
            </w:rPr>
            <w:delText xml:space="preserve">uses can </w:delText>
          </w:r>
        </w:del>
      </w:ins>
      <w:del w:id="906" w:author="Shireen Khan" w:date="2024-08-19T06:44:00Z">
        <w:r w:rsidRPr="00665D00" w:rsidDel="00401F5F">
          <w:rPr>
            <w:u w:val="single"/>
            <w:rPrChange w:id="907" w:author="Shireen Khan" w:date="2024-08-22T04:01:00Z">
              <w:rPr/>
            </w:rPrChange>
          </w:rPr>
          <w:delText xml:space="preserve">the system shall allow user to document </w:delText>
        </w:r>
      </w:del>
      <w:ins w:id="908" w:author="Bilal Hahsmat" w:date="2024-08-07T19:52:00Z">
        <w:del w:id="909" w:author="Shireen Khan" w:date="2024-08-19T06:44:00Z">
          <w:r w:rsidR="00F243F1" w:rsidRPr="00665D00" w:rsidDel="00401F5F">
            <w:rPr>
              <w:u w:val="single"/>
              <w:rPrChange w:id="910" w:author="Shireen Khan" w:date="2024-08-22T04:01:00Z">
                <w:rPr/>
              </w:rPrChange>
            </w:rPr>
            <w:delText xml:space="preserve">add </w:delText>
          </w:r>
        </w:del>
      </w:ins>
      <w:del w:id="911" w:author="Shireen Khan" w:date="2024-08-19T06:44:00Z">
        <w:r w:rsidRPr="00665D00" w:rsidDel="00401F5F">
          <w:rPr>
            <w:u w:val="single"/>
            <w:rPrChange w:id="912" w:author="Shireen Khan" w:date="2024-08-22T04:01:00Z">
              <w:rPr/>
            </w:rPrChange>
          </w:rPr>
          <w:delText>the rejection reason.</w:delText>
        </w:r>
      </w:del>
    </w:p>
    <w:p w14:paraId="591BED51" w14:textId="28152B7F" w:rsidR="00A96756" w:rsidRPr="00665D00" w:rsidDel="00FA6116" w:rsidRDefault="0044725A">
      <w:pPr>
        <w:pStyle w:val="NoSpacing"/>
        <w:rPr>
          <w:del w:id="913" w:author="Shireen Khan" w:date="2024-08-22T03:43:00Z"/>
          <w:u w:val="single"/>
          <w:rPrChange w:id="914" w:author="Shireen Khan" w:date="2024-08-22T04:01:00Z">
            <w:rPr>
              <w:del w:id="915" w:author="Shireen Khan" w:date="2024-08-22T03:43:00Z"/>
            </w:rPr>
          </w:rPrChange>
        </w:rPr>
        <w:pPrChange w:id="916" w:author="Shireen Khan" w:date="2024-08-22T03:43:00Z">
          <w:pPr>
            <w:pStyle w:val="ListParagraph"/>
            <w:numPr>
              <w:ilvl w:val="1"/>
              <w:numId w:val="10"/>
            </w:numPr>
            <w:ind w:left="1080" w:hanging="360"/>
          </w:pPr>
        </w:pPrChange>
      </w:pPr>
      <w:del w:id="917" w:author="Shireen Khan" w:date="2024-08-19T06:46:00Z">
        <w:r w:rsidRPr="00665D00" w:rsidDel="00401F5F">
          <w:rPr>
            <w:b/>
            <w:u w:val="single"/>
            <w:rPrChange w:id="918" w:author="Shireen Khan" w:date="2024-08-22T04:01:00Z">
              <w:rPr/>
            </w:rPrChange>
          </w:rPr>
          <w:delText>Rejected</w:delText>
        </w:r>
      </w:del>
    </w:p>
    <w:p w14:paraId="3D741856" w14:textId="77777777" w:rsidR="0044725A" w:rsidRPr="00665D00" w:rsidRDefault="0044725A">
      <w:pPr>
        <w:pStyle w:val="NoSpacing"/>
        <w:rPr>
          <w:b/>
          <w:u w:val="single"/>
          <w:rPrChange w:id="919" w:author="Shireen Khan" w:date="2024-08-22T04:01:00Z">
            <w:rPr/>
          </w:rPrChange>
        </w:rPr>
        <w:pPrChange w:id="920" w:author="Shireen Khan" w:date="2024-08-22T03:43:00Z">
          <w:pPr>
            <w:pStyle w:val="ListParagraph"/>
            <w:numPr>
              <w:ilvl w:val="1"/>
              <w:numId w:val="10"/>
            </w:numPr>
            <w:ind w:left="1080" w:hanging="360"/>
          </w:pPr>
        </w:pPrChange>
      </w:pPr>
      <w:r w:rsidRPr="00665D00">
        <w:rPr>
          <w:b/>
          <w:u w:val="single"/>
          <w:rPrChange w:id="921" w:author="Shireen Khan" w:date="2024-08-22T04:01:00Z">
            <w:rPr/>
          </w:rPrChange>
        </w:rPr>
        <w:t>Sent</w:t>
      </w:r>
      <w:r w:rsidR="00462659" w:rsidRPr="00665D00">
        <w:rPr>
          <w:b/>
          <w:u w:val="single"/>
          <w:rPrChange w:id="922" w:author="Shireen Khan" w:date="2024-08-22T04:01:00Z">
            <w:rPr/>
          </w:rPrChange>
        </w:rPr>
        <w:t xml:space="preserve"> </w:t>
      </w:r>
    </w:p>
    <w:p w14:paraId="17C47023" w14:textId="5DC74CA9" w:rsidR="00E519A0" w:rsidRPr="00D4660C" w:rsidRDefault="00201505" w:rsidP="005053AD">
      <w:pPr>
        <w:pStyle w:val="ListParagraph"/>
        <w:numPr>
          <w:ilvl w:val="2"/>
          <w:numId w:val="10"/>
        </w:numPr>
        <w:rPr>
          <w:ins w:id="923" w:author="Shireen Khan" w:date="2024-08-13T09:28:00Z"/>
          <w:b/>
          <w:rPrChange w:id="924" w:author="Shireen Khan" w:date="2024-08-16T03:23:00Z">
            <w:rPr>
              <w:ins w:id="925" w:author="Shireen Khan" w:date="2024-08-13T09:28:00Z"/>
              <w:color w:val="FF0000"/>
              <w:highlight w:val="yellow"/>
            </w:rPr>
          </w:rPrChange>
        </w:rPr>
      </w:pPr>
      <w:r>
        <w:t xml:space="preserve">Option to ‘Resend’ </w:t>
      </w:r>
      <w:ins w:id="926" w:author="Bilal Hahsmat" w:date="2024-08-07T19:52:00Z">
        <w:r w:rsidR="00F243F1">
          <w:t xml:space="preserve">again </w:t>
        </w:r>
      </w:ins>
      <w:del w:id="927" w:author="Bilal Hahsmat" w:date="2024-08-07T19:52:00Z">
        <w:r w:rsidDel="00F243F1">
          <w:delText>the message</w:delText>
        </w:r>
      </w:del>
      <w:ins w:id="928" w:author="Bilal Hahsmat" w:date="2024-08-07T19:52:00Z">
        <w:r w:rsidR="00F243F1">
          <w:t xml:space="preserve"> </w:t>
        </w:r>
      </w:ins>
    </w:p>
    <w:p w14:paraId="2AB2F760" w14:textId="77777777" w:rsidR="00461E02" w:rsidRDefault="005053AD" w:rsidP="005053AD">
      <w:pPr>
        <w:pStyle w:val="ListParagraph"/>
        <w:numPr>
          <w:ilvl w:val="3"/>
          <w:numId w:val="10"/>
        </w:numPr>
        <w:rPr>
          <w:ins w:id="929" w:author="Shireen Khan" w:date="2024-08-20T02:37:00Z"/>
        </w:rPr>
      </w:pPr>
      <w:ins w:id="930" w:author="Shireen Khan" w:date="2024-08-13T09:29:00Z">
        <w:r>
          <w:t xml:space="preserve">For all sent messages, a blue dot icon will appear. Upon hovering user will be able to know the number of times </w:t>
        </w:r>
        <w:r w:rsidR="006A0CFE">
          <w:t>an attempt is made to send the message before it is successfully sent.</w:t>
        </w:r>
      </w:ins>
      <w:ins w:id="931" w:author="Shireen Khan" w:date="2024-08-20T02:37:00Z">
        <w:r w:rsidR="00461E02" w:rsidRPr="00461E02">
          <w:t xml:space="preserve"> </w:t>
        </w:r>
      </w:ins>
    </w:p>
    <w:p w14:paraId="10DC8879" w14:textId="19CBB7B2" w:rsidR="005053AD" w:rsidRDefault="00461E02">
      <w:pPr>
        <w:pStyle w:val="ListParagraph"/>
        <w:ind w:left="2520"/>
        <w:rPr>
          <w:b/>
        </w:rPr>
      </w:pPr>
      <w:ins w:id="932" w:author="Shireen Khan" w:date="2024-08-20T02:37:00Z">
        <w:r>
          <w:t xml:space="preserve">System </w:t>
        </w:r>
        <w:r w:rsidRPr="00461E02">
          <w:t>sh</w:t>
        </w:r>
        <w:r>
          <w:t>all</w:t>
        </w:r>
        <w:r w:rsidRPr="00461E02">
          <w:t xml:space="preserve"> display the dot only for messages with multiple send attempts, not for all messages</w:t>
        </w:r>
      </w:ins>
      <w:r w:rsidR="00945051">
        <w:t>.</w:t>
      </w:r>
      <w:ins w:id="933" w:author="Shireen Khan" w:date="2024-08-20T09:41:00Z">
        <w:r w:rsidR="00CB5D66">
          <w:rPr>
            <w:b/>
          </w:rPr>
          <w:t xml:space="preserve"> </w:t>
        </w:r>
      </w:ins>
    </w:p>
    <w:p w14:paraId="7D8CE0F3" w14:textId="68A1B31F" w:rsidR="000C4F59" w:rsidRDefault="000C4F59" w:rsidP="000C4F59">
      <w:pPr>
        <w:rPr>
          <w:ins w:id="934" w:author="Shireen Khan" w:date="2024-08-13T09:04:00Z"/>
        </w:rPr>
      </w:pPr>
      <w:r w:rsidRPr="0094084C">
        <w:rPr>
          <w:highlight w:val="green"/>
        </w:rPr>
        <w:t>Don’t say attempts. if last sent was unsuccessful show in RED dot.</w:t>
      </w:r>
      <w:r>
        <w:t xml:space="preserve"> </w:t>
      </w:r>
    </w:p>
    <w:p w14:paraId="42CDEAC4" w14:textId="24C5A3C3" w:rsidR="005053AD" w:rsidRDefault="00C77540">
      <w:ins w:id="935" w:author="Shireen Khan" w:date="2024-08-16T07:39:00Z">
        <w:r>
          <w:rPr>
            <w:noProof/>
          </w:rPr>
          <w:drawing>
            <wp:inline distT="0" distB="0" distL="0" distR="0" wp14:anchorId="4D284628" wp14:editId="4736530E">
              <wp:extent cx="5943600" cy="2844800"/>
              <wp:effectExtent l="19050" t="19050" r="19050" b="12700"/>
              <wp:docPr id="789409199" name="Picture 78940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4800"/>
                      </a:xfrm>
                      <a:prstGeom prst="rect">
                        <a:avLst/>
                      </a:prstGeom>
                      <a:ln>
                        <a:solidFill>
                          <a:schemeClr val="accent1"/>
                        </a:solidFill>
                      </a:ln>
                    </pic:spPr>
                  </pic:pic>
                </a:graphicData>
              </a:graphic>
            </wp:inline>
          </w:drawing>
        </w:r>
      </w:ins>
    </w:p>
    <w:p w14:paraId="28D440E0" w14:textId="3ABE92C6" w:rsidR="00E519A0" w:rsidDel="00E519A0" w:rsidRDefault="00F243F1">
      <w:pPr>
        <w:rPr>
          <w:ins w:id="936" w:author="Bilal Hahsmat" w:date="2024-08-07T19:54:00Z"/>
          <w:del w:id="937" w:author="Shireen Khan" w:date="2024-08-13T09:04:00Z"/>
        </w:rPr>
        <w:pPrChange w:id="938" w:author="Shireen Khan" w:date="2024-08-22T03:41:00Z">
          <w:pPr>
            <w:pStyle w:val="ListParagraph"/>
            <w:numPr>
              <w:ilvl w:val="2"/>
              <w:numId w:val="10"/>
            </w:numPr>
            <w:ind w:left="1800" w:hanging="360"/>
          </w:pPr>
        </w:pPrChange>
      </w:pPr>
      <w:ins w:id="939" w:author="Bilal Hahsmat" w:date="2024-08-07T19:53:00Z">
        <w:del w:id="940" w:author="Shireen Khan" w:date="2024-08-22T03:41:00Z">
          <w:r w:rsidRPr="00832CFF" w:rsidDel="003C260F">
            <w:rPr>
              <w:highlight w:val="yellow"/>
              <w:rPrChange w:id="941" w:author="Shireen Khan" w:date="2024-08-13T09:05:00Z">
                <w:rPr/>
              </w:rPrChange>
            </w:rPr>
            <w:delText xml:space="preserve">I feel we should have a HELP link where we should have Error management guide; please </w:delText>
          </w:r>
        </w:del>
      </w:ins>
      <w:ins w:id="942" w:author="Bilal Hahsmat" w:date="2024-08-07T19:54:00Z">
        <w:del w:id="943" w:author="Shireen Khan" w:date="2024-08-22T03:41:00Z">
          <w:r w:rsidRPr="00832CFF" w:rsidDel="003C260F">
            <w:rPr>
              <w:highlight w:val="yellow"/>
              <w:rPrChange w:id="944" w:author="Shireen Khan" w:date="2024-08-13T09:05:00Z">
                <w:rPr/>
              </w:rPrChange>
            </w:rPr>
            <w:delText xml:space="preserve">prepare the guide and share with me which will be </w:delText>
          </w:r>
        </w:del>
        <w:del w:id="945" w:author="Shireen Khan" w:date="2024-08-19T02:05:00Z">
          <w:r w:rsidRPr="00832CFF" w:rsidDel="009F2CF5">
            <w:rPr>
              <w:highlight w:val="yellow"/>
              <w:rPrChange w:id="946" w:author="Shireen Khan" w:date="2024-08-13T09:05:00Z">
                <w:rPr/>
              </w:rPrChange>
            </w:rPr>
            <w:delText>avilable</w:delText>
          </w:r>
        </w:del>
        <w:del w:id="947" w:author="Shireen Khan" w:date="2024-08-22T03:41:00Z">
          <w:r w:rsidRPr="00832CFF" w:rsidDel="003C260F">
            <w:rPr>
              <w:highlight w:val="yellow"/>
              <w:rPrChange w:id="948" w:author="Shireen Khan" w:date="2024-08-13T09:05:00Z">
                <w:rPr/>
              </w:rPrChange>
            </w:rPr>
            <w:delText xml:space="preserve"> upon preseeing Help section</w:delText>
          </w:r>
          <w:r w:rsidRPr="004E5E24" w:rsidDel="003C260F">
            <w:delText>.</w:delText>
          </w:r>
        </w:del>
      </w:ins>
    </w:p>
    <w:p w14:paraId="1C929E33" w14:textId="798F8658" w:rsidR="00F243F1" w:rsidDel="00545B71" w:rsidRDefault="00F243F1">
      <w:pPr>
        <w:rPr>
          <w:ins w:id="949" w:author="Bilal Hahsmat" w:date="2024-08-07T19:54:00Z"/>
          <w:del w:id="950" w:author="Shireen Khan" w:date="2024-08-13T08:54:00Z"/>
        </w:rPr>
        <w:pPrChange w:id="951" w:author="Shireen Khan" w:date="2024-08-22T03:41:00Z">
          <w:pPr>
            <w:pStyle w:val="ListParagraph"/>
            <w:numPr>
              <w:ilvl w:val="1"/>
              <w:numId w:val="10"/>
            </w:numPr>
            <w:ind w:left="1080" w:hanging="360"/>
          </w:pPr>
        </w:pPrChange>
      </w:pPr>
      <w:ins w:id="952" w:author="Bilal Hahsmat" w:date="2024-08-07T19:54:00Z">
        <w:del w:id="953" w:author="Shireen Khan" w:date="2024-08-13T08:54:00Z">
          <w:r w:rsidDel="00545B71">
            <w:delText>Inetrfacing Hub:</w:delText>
          </w:r>
        </w:del>
      </w:ins>
    </w:p>
    <w:p w14:paraId="29D66AF8" w14:textId="602DEBA1" w:rsidR="00201505" w:rsidDel="003C260F" w:rsidRDefault="00F243F1">
      <w:pPr>
        <w:rPr>
          <w:ins w:id="954" w:author="Bilal Hahsmat" w:date="2024-08-07T19:54:00Z"/>
          <w:del w:id="955" w:author="Shireen Khan" w:date="2024-08-22T03:41:00Z"/>
        </w:rPr>
        <w:pPrChange w:id="956" w:author="Shireen Khan" w:date="2024-08-22T03:41:00Z">
          <w:pPr>
            <w:pStyle w:val="ListParagraph"/>
            <w:numPr>
              <w:ilvl w:val="1"/>
              <w:numId w:val="10"/>
            </w:numPr>
            <w:ind w:left="1080" w:hanging="360"/>
          </w:pPr>
        </w:pPrChange>
      </w:pPr>
      <w:ins w:id="957" w:author="Bilal Hahsmat" w:date="2024-08-07T19:54:00Z">
        <w:del w:id="958" w:author="Shireen Khan" w:date="2024-08-22T03:41:00Z">
          <w:r w:rsidDel="003C260F">
            <w:delText>Error Management Guide</w:delText>
          </w:r>
        </w:del>
      </w:ins>
    </w:p>
    <w:p w14:paraId="1D5DBD4B" w14:textId="73E45F18" w:rsidR="00832CFF" w:rsidRPr="004E5E24" w:rsidDel="00832CFF" w:rsidRDefault="00F243F1">
      <w:pPr>
        <w:rPr>
          <w:del w:id="959" w:author="Shireen Khan" w:date="2024-08-13T09:09:00Z"/>
        </w:rPr>
        <w:pPrChange w:id="960" w:author="Shireen Khan" w:date="2024-08-22T03:41:00Z">
          <w:pPr>
            <w:pStyle w:val="ListParagraph"/>
            <w:numPr>
              <w:ilvl w:val="2"/>
              <w:numId w:val="10"/>
            </w:numPr>
            <w:ind w:left="1800" w:hanging="360"/>
          </w:pPr>
        </w:pPrChange>
      </w:pPr>
      <w:ins w:id="961" w:author="Bilal Hahsmat" w:date="2024-08-07T19:54:00Z">
        <w:del w:id="962" w:author="Shireen Khan" w:date="2024-08-22T03:41:00Z">
          <w:r w:rsidRPr="009F2CF5" w:rsidDel="003C260F">
            <w:rPr>
              <w:highlight w:val="yellow"/>
              <w:rPrChange w:id="963" w:author="Shireen Khan" w:date="2024-08-19T02:05:00Z">
                <w:rPr/>
              </w:rPrChange>
            </w:rPr>
            <w:delText xml:space="preserve">Clinica &gt; say </w:delText>
          </w:r>
        </w:del>
        <w:del w:id="964" w:author="Shireen Khan" w:date="2024-08-19T02:05:00Z">
          <w:r w:rsidRPr="009F2CF5" w:rsidDel="009F2CF5">
            <w:rPr>
              <w:highlight w:val="yellow"/>
              <w:rPrChange w:id="965" w:author="Shireen Khan" w:date="2024-08-19T02:05:00Z">
                <w:rPr/>
              </w:rPrChange>
            </w:rPr>
            <w:delText>whats</w:delText>
          </w:r>
        </w:del>
        <w:del w:id="966" w:author="Shireen Khan" w:date="2024-08-22T03:41:00Z">
          <w:r w:rsidRPr="009F2CF5" w:rsidDel="003C260F">
            <w:rPr>
              <w:highlight w:val="yellow"/>
              <w:rPrChange w:id="967" w:author="Shireen Khan" w:date="2024-08-19T02:05:00Z">
                <w:rPr/>
              </w:rPrChange>
            </w:rPr>
            <w:delText xml:space="preserve"> included and how to address problems, explain in 2,</w:delText>
          </w:r>
        </w:del>
      </w:ins>
      <w:ins w:id="968" w:author="Bilal Hahsmat" w:date="2024-08-07T19:55:00Z">
        <w:del w:id="969" w:author="Shireen Khan" w:date="2024-08-22T03:41:00Z">
          <w:r w:rsidRPr="009F2CF5" w:rsidDel="003C260F">
            <w:rPr>
              <w:highlight w:val="yellow"/>
              <w:rPrChange w:id="970" w:author="Shireen Khan" w:date="2024-08-19T02:05:00Z">
                <w:rPr/>
              </w:rPrChange>
            </w:rPr>
            <w:delText>3 lines but do address how to fix certain things and what error code means</w:delText>
          </w:r>
          <w:r w:rsidRPr="00913AC7" w:rsidDel="003C260F">
            <w:rPr>
              <w:color w:val="000000" w:themeColor="text1"/>
              <w:rPrChange w:id="971" w:author="Shireen Khan" w:date="2024-08-20T05:35:00Z">
                <w:rPr/>
              </w:rPrChange>
            </w:rPr>
            <w:delText xml:space="preserve">. </w:delText>
          </w:r>
        </w:del>
      </w:ins>
    </w:p>
    <w:p w14:paraId="31C8BDA2" w14:textId="3DB0D696" w:rsidR="00E519A0" w:rsidDel="003C260F" w:rsidRDefault="00E519A0">
      <w:pPr>
        <w:rPr>
          <w:del w:id="972" w:author="Shireen Khan" w:date="2024-08-22T03:41:00Z"/>
        </w:rPr>
        <w:pPrChange w:id="973" w:author="Shireen Khan" w:date="2024-08-22T03:41:00Z">
          <w:pPr>
            <w:pStyle w:val="ListParagraph"/>
            <w:ind w:left="1800"/>
          </w:pPr>
        </w:pPrChange>
      </w:pPr>
    </w:p>
    <w:p w14:paraId="20302420" w14:textId="52DDC4B7" w:rsidR="00753708" w:rsidRDefault="00753708" w:rsidP="00753708">
      <w:del w:id="974" w:author="Shireen Khan" w:date="2024-08-13T08:54:00Z">
        <w:r w:rsidDel="00545B71">
          <w:rPr>
            <w:noProof/>
          </w:rPr>
          <w:drawing>
            <wp:inline distT="0" distB="0" distL="0" distR="0" wp14:anchorId="342B2BF6" wp14:editId="20D07E71">
              <wp:extent cx="5221480" cy="2499170"/>
              <wp:effectExtent l="19050" t="19050" r="1778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4197" cy="2500470"/>
                      </a:xfrm>
                      <a:prstGeom prst="rect">
                        <a:avLst/>
                      </a:prstGeom>
                      <a:ln>
                        <a:solidFill>
                          <a:schemeClr val="accent1"/>
                        </a:solidFill>
                      </a:ln>
                    </pic:spPr>
                  </pic:pic>
                </a:graphicData>
              </a:graphic>
            </wp:inline>
          </w:drawing>
        </w:r>
      </w:del>
    </w:p>
    <w:p w14:paraId="71E6A1A2" w14:textId="77777777" w:rsidR="008A1849" w:rsidRPr="004448E0" w:rsidRDefault="007D6F62" w:rsidP="00ED3757">
      <w:pPr>
        <w:pStyle w:val="Heading2"/>
      </w:pPr>
      <w:bookmarkStart w:id="975" w:name="_Toc175197872"/>
      <w:r>
        <w:t xml:space="preserve">3.6 </w:t>
      </w:r>
      <w:r w:rsidR="008A1849" w:rsidRPr="004448E0">
        <w:t>History</w:t>
      </w:r>
      <w:bookmarkEnd w:id="975"/>
    </w:p>
    <w:p w14:paraId="37D3C507" w14:textId="50BCB9A7" w:rsidR="00753708" w:rsidRDefault="00753708" w:rsidP="00753708">
      <w:pPr>
        <w:pStyle w:val="ListParagraph"/>
        <w:numPr>
          <w:ilvl w:val="0"/>
          <w:numId w:val="11"/>
        </w:numPr>
        <w:rPr>
          <w:ins w:id="976" w:author="Shireen Khan" w:date="2024-08-13T09:39:00Z"/>
        </w:rPr>
      </w:pPr>
      <w:r w:rsidRPr="00753708">
        <w:t xml:space="preserve">Upon clicking </w:t>
      </w:r>
      <w:del w:id="977" w:author="Bilal Hahsmat" w:date="2024-08-07T19:55:00Z">
        <w:r w:rsidRPr="00753708" w:rsidDel="00F243F1">
          <w:delText xml:space="preserve">on the </w:delText>
        </w:r>
      </w:del>
      <w:r w:rsidRPr="00753708">
        <w:t xml:space="preserve">history icon, </w:t>
      </w:r>
      <w:del w:id="978" w:author="Bilal Hahsmat" w:date="2024-08-07T19:55:00Z">
        <w:r w:rsidRPr="00753708" w:rsidDel="00F243F1">
          <w:delText xml:space="preserve">the </w:delText>
        </w:r>
      </w:del>
      <w:r w:rsidRPr="00753708">
        <w:t xml:space="preserve">system shall open </w:t>
      </w:r>
      <w:del w:id="979" w:author="Bilal Hahsmat" w:date="2024-08-07T19:55:00Z">
        <w:r w:rsidRPr="00753708" w:rsidDel="00F243F1">
          <w:delText xml:space="preserve">the </w:delText>
        </w:r>
      </w:del>
      <w:r w:rsidRPr="00753708">
        <w:t>message transaction history in the right pane.</w:t>
      </w:r>
    </w:p>
    <w:p w14:paraId="732B0E63" w14:textId="5F16748B" w:rsidR="00496167" w:rsidRDefault="00496167">
      <w:pPr>
        <w:pPrChange w:id="980" w:author="Shireen Khan" w:date="2024-08-13T09:39:00Z">
          <w:pPr>
            <w:pStyle w:val="ListParagraph"/>
            <w:numPr>
              <w:numId w:val="11"/>
            </w:numPr>
            <w:ind w:left="360" w:hanging="360"/>
          </w:pPr>
        </w:pPrChange>
      </w:pPr>
      <w:ins w:id="981" w:author="Shireen Khan" w:date="2024-08-13T09:39:00Z">
        <w:r>
          <w:rPr>
            <w:noProof/>
          </w:rPr>
          <w:lastRenderedPageBreak/>
          <w:drawing>
            <wp:inline distT="0" distB="0" distL="0" distR="0" wp14:anchorId="7B81D0E8" wp14:editId="27080ECA">
              <wp:extent cx="5943600" cy="1802130"/>
              <wp:effectExtent l="19050" t="19050" r="19050" b="26670"/>
              <wp:docPr id="789409195" name="Picture 78940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6643"/>
                      <a:stretch/>
                    </pic:blipFill>
                    <pic:spPr bwMode="auto">
                      <a:xfrm>
                        <a:off x="0" y="0"/>
                        <a:ext cx="5943600" cy="18021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523A7D13" w14:textId="198B9D7B" w:rsidR="00FA40B7" w:rsidDel="00496167" w:rsidRDefault="00FA40B7">
      <w:pPr>
        <w:pStyle w:val="ListParagraph"/>
        <w:numPr>
          <w:ilvl w:val="0"/>
          <w:numId w:val="11"/>
        </w:numPr>
        <w:rPr>
          <w:del w:id="982" w:author="Shireen Khan" w:date="2024-08-13T09:39:00Z"/>
        </w:rPr>
      </w:pPr>
      <w:del w:id="983" w:author="Shireen Khan" w:date="2024-08-13T09:39:00Z">
        <w:r w:rsidDel="00496167">
          <w:delText xml:space="preserve">Upon clicking on the HL7 message status hyperlink, system shall </w:delText>
        </w:r>
      </w:del>
      <w:ins w:id="984" w:author="Bilal Hahsmat" w:date="2024-08-07T19:56:00Z">
        <w:del w:id="985" w:author="Shireen Khan" w:date="2024-08-13T09:39:00Z">
          <w:r w:rsidR="00F243F1" w:rsidDel="00496167">
            <w:delText xml:space="preserve">display </w:delText>
          </w:r>
        </w:del>
      </w:ins>
      <w:del w:id="986" w:author="Shireen Khan" w:date="2024-08-13T09:39:00Z">
        <w:r w:rsidDel="00496167">
          <w:delText xml:space="preserve">download the </w:delText>
        </w:r>
      </w:del>
      <w:ins w:id="987" w:author="Bilal Hahsmat" w:date="2024-08-07T19:56:00Z">
        <w:del w:id="988" w:author="Shireen Khan" w:date="2024-08-13T09:39:00Z">
          <w:r w:rsidR="00F243F1" w:rsidDel="00496167">
            <w:delText xml:space="preserve">actual </w:delText>
          </w:r>
        </w:del>
      </w:ins>
      <w:del w:id="989" w:author="Shireen Khan" w:date="2024-08-13T09:39:00Z">
        <w:r w:rsidDel="00496167">
          <w:delText>HL7 file.</w:delText>
        </w:r>
      </w:del>
    </w:p>
    <w:p w14:paraId="38E34A25" w14:textId="0F49F881" w:rsidR="007E262C" w:rsidRDefault="00FA40B7" w:rsidP="009608A9">
      <w:pPr>
        <w:pStyle w:val="ListParagraph"/>
        <w:numPr>
          <w:ilvl w:val="0"/>
          <w:numId w:val="11"/>
        </w:numPr>
      </w:pPr>
      <w:bookmarkStart w:id="990" w:name="_Hlk174682553"/>
      <w:r>
        <w:t xml:space="preserve">The following format will be observed for the </w:t>
      </w:r>
      <w:r w:rsidRPr="00B326D0">
        <w:t>history</w:t>
      </w:r>
      <w:ins w:id="991" w:author="Bilal Hahsmat" w:date="2024-08-07T19:56:00Z">
        <w:r w:rsidR="00F243F1" w:rsidRPr="00B326D0">
          <w:t xml:space="preserve"> </w:t>
        </w:r>
      </w:ins>
      <w:bookmarkEnd w:id="990"/>
    </w:p>
    <w:p w14:paraId="23CF35D8" w14:textId="77777777" w:rsidR="009608A9" w:rsidRPr="009608A9" w:rsidRDefault="009608A9" w:rsidP="009608A9">
      <w:pPr>
        <w:pStyle w:val="NoSpacing"/>
        <w:ind w:left="720"/>
        <w:rPr>
          <w:ins w:id="992" w:author="Shireen Khan" w:date="2024-08-19T06:03:00Z"/>
          <w:color w:val="FF0000"/>
          <w:highlight w:val="yellow"/>
        </w:rPr>
      </w:pPr>
    </w:p>
    <w:tbl>
      <w:tblPr>
        <w:tblW w:w="9323" w:type="dxa"/>
        <w:tblLook w:val="04A0" w:firstRow="1" w:lastRow="0" w:firstColumn="1" w:lastColumn="0" w:noHBand="0" w:noVBand="1"/>
        <w:tblPrChange w:id="993" w:author="Shireen Khan" w:date="2024-08-19T06:05:00Z">
          <w:tblPr>
            <w:tblW w:w="8760" w:type="dxa"/>
            <w:tblLook w:val="04A0" w:firstRow="1" w:lastRow="0" w:firstColumn="1" w:lastColumn="0" w:noHBand="0" w:noVBand="1"/>
          </w:tblPr>
        </w:tblPrChange>
      </w:tblPr>
      <w:tblGrid>
        <w:gridCol w:w="1277"/>
        <w:gridCol w:w="2299"/>
        <w:gridCol w:w="4483"/>
        <w:gridCol w:w="1264"/>
        <w:tblGridChange w:id="994">
          <w:tblGrid>
            <w:gridCol w:w="1200"/>
            <w:gridCol w:w="2160"/>
            <w:gridCol w:w="4212"/>
            <w:gridCol w:w="1188"/>
          </w:tblGrid>
        </w:tblGridChange>
      </w:tblGrid>
      <w:tr w:rsidR="0028711E" w:rsidRPr="0028711E" w14:paraId="4DC43D52" w14:textId="77777777" w:rsidTr="00137E04">
        <w:trPr>
          <w:trHeight w:val="456"/>
          <w:ins w:id="995" w:author="Shireen Khan" w:date="2024-08-19T06:05:00Z"/>
          <w:trPrChange w:id="996" w:author="Shireen Khan" w:date="2024-08-19T06:05:00Z">
            <w:trPr>
              <w:trHeight w:val="576"/>
            </w:trPr>
          </w:trPrChange>
        </w:trPr>
        <w:tc>
          <w:tcPr>
            <w:tcW w:w="1277" w:type="dxa"/>
            <w:tcBorders>
              <w:top w:val="single" w:sz="4" w:space="0" w:color="8EA9DB"/>
              <w:left w:val="single" w:sz="4" w:space="0" w:color="8EA9DB"/>
              <w:bottom w:val="single" w:sz="4" w:space="0" w:color="8EA9DB"/>
              <w:right w:val="nil"/>
            </w:tcBorders>
            <w:shd w:val="clear" w:color="4472C4" w:fill="4472C4"/>
            <w:vAlign w:val="bottom"/>
            <w:hideMark/>
            <w:tcPrChange w:id="997" w:author="Shireen Khan" w:date="2024-08-19T06:05:00Z">
              <w:tcPr>
                <w:tcW w:w="1200" w:type="dxa"/>
                <w:tcBorders>
                  <w:top w:val="single" w:sz="4" w:space="0" w:color="8EA9DB"/>
                  <w:left w:val="single" w:sz="4" w:space="0" w:color="8EA9DB"/>
                  <w:bottom w:val="single" w:sz="4" w:space="0" w:color="8EA9DB"/>
                  <w:right w:val="nil"/>
                </w:tcBorders>
                <w:shd w:val="clear" w:color="4472C4" w:fill="4472C4"/>
                <w:vAlign w:val="bottom"/>
                <w:hideMark/>
              </w:tcPr>
            </w:tcPrChange>
          </w:tcPr>
          <w:p w14:paraId="3CD4403A" w14:textId="77777777" w:rsidR="0028711E" w:rsidRPr="00401F5F" w:rsidRDefault="0028711E" w:rsidP="0028711E">
            <w:pPr>
              <w:spacing w:after="0" w:line="240" w:lineRule="auto"/>
              <w:rPr>
                <w:ins w:id="998" w:author="Shireen Khan" w:date="2024-08-19T06:05:00Z"/>
                <w:rFonts w:ascii="Calibri" w:eastAsia="Times New Roman" w:hAnsi="Calibri" w:cs="Calibri"/>
                <w:b/>
                <w:bCs/>
                <w:color w:val="FFFFFF"/>
              </w:rPr>
            </w:pPr>
            <w:ins w:id="999" w:author="Shireen Khan" w:date="2024-08-19T06:05:00Z">
              <w:r w:rsidRPr="00401F5F">
                <w:rPr>
                  <w:rFonts w:ascii="Calibri" w:eastAsia="Times New Roman" w:hAnsi="Calibri" w:cs="Calibri"/>
                  <w:b/>
                  <w:bCs/>
                  <w:color w:val="FFFFFF"/>
                </w:rPr>
                <w:t>Direction</w:t>
              </w:r>
            </w:ins>
          </w:p>
        </w:tc>
        <w:tc>
          <w:tcPr>
            <w:tcW w:w="2299" w:type="dxa"/>
            <w:tcBorders>
              <w:top w:val="single" w:sz="4" w:space="0" w:color="8EA9DB"/>
              <w:left w:val="nil"/>
              <w:bottom w:val="single" w:sz="4" w:space="0" w:color="8EA9DB"/>
              <w:right w:val="nil"/>
            </w:tcBorders>
            <w:shd w:val="clear" w:color="4472C4" w:fill="4472C4"/>
            <w:vAlign w:val="bottom"/>
            <w:hideMark/>
            <w:tcPrChange w:id="1000" w:author="Shireen Khan" w:date="2024-08-19T06:05:00Z">
              <w:tcPr>
                <w:tcW w:w="2160" w:type="dxa"/>
                <w:tcBorders>
                  <w:top w:val="single" w:sz="4" w:space="0" w:color="8EA9DB"/>
                  <w:left w:val="nil"/>
                  <w:bottom w:val="single" w:sz="4" w:space="0" w:color="8EA9DB"/>
                  <w:right w:val="nil"/>
                </w:tcBorders>
                <w:shd w:val="clear" w:color="4472C4" w:fill="4472C4"/>
                <w:vAlign w:val="bottom"/>
                <w:hideMark/>
              </w:tcPr>
            </w:tcPrChange>
          </w:tcPr>
          <w:p w14:paraId="35B0B46F" w14:textId="77777777" w:rsidR="0028711E" w:rsidRPr="00401F5F" w:rsidRDefault="0028711E" w:rsidP="0028711E">
            <w:pPr>
              <w:spacing w:after="0" w:line="240" w:lineRule="auto"/>
              <w:rPr>
                <w:ins w:id="1001" w:author="Shireen Khan" w:date="2024-08-19T06:05:00Z"/>
                <w:rFonts w:ascii="Calibri" w:eastAsia="Times New Roman" w:hAnsi="Calibri" w:cs="Calibri"/>
                <w:b/>
                <w:bCs/>
                <w:color w:val="FFFFFF"/>
              </w:rPr>
            </w:pPr>
            <w:ins w:id="1002" w:author="Shireen Khan" w:date="2024-08-19T06:05:00Z">
              <w:r w:rsidRPr="00401F5F">
                <w:rPr>
                  <w:rFonts w:ascii="Calibri" w:eastAsia="Times New Roman" w:hAnsi="Calibri" w:cs="Calibri"/>
                  <w:b/>
                  <w:bCs/>
                  <w:color w:val="FFFFFF"/>
                </w:rPr>
                <w:t>Message Transmission Status</w:t>
              </w:r>
            </w:ins>
          </w:p>
        </w:tc>
        <w:tc>
          <w:tcPr>
            <w:tcW w:w="4483" w:type="dxa"/>
            <w:tcBorders>
              <w:top w:val="single" w:sz="4" w:space="0" w:color="8EA9DB"/>
              <w:left w:val="nil"/>
              <w:bottom w:val="single" w:sz="4" w:space="0" w:color="8EA9DB"/>
              <w:right w:val="nil"/>
            </w:tcBorders>
            <w:shd w:val="clear" w:color="4472C4" w:fill="4472C4"/>
            <w:vAlign w:val="bottom"/>
            <w:hideMark/>
            <w:tcPrChange w:id="1003" w:author="Shireen Khan" w:date="2024-08-19T06:05:00Z">
              <w:tcPr>
                <w:tcW w:w="4360" w:type="dxa"/>
                <w:tcBorders>
                  <w:top w:val="single" w:sz="4" w:space="0" w:color="8EA9DB"/>
                  <w:left w:val="nil"/>
                  <w:bottom w:val="single" w:sz="4" w:space="0" w:color="8EA9DB"/>
                  <w:right w:val="nil"/>
                </w:tcBorders>
                <w:shd w:val="clear" w:color="4472C4" w:fill="4472C4"/>
                <w:vAlign w:val="bottom"/>
                <w:hideMark/>
              </w:tcPr>
            </w:tcPrChange>
          </w:tcPr>
          <w:p w14:paraId="5706C51D" w14:textId="77777777" w:rsidR="0028711E" w:rsidRPr="0028711E" w:rsidRDefault="0028711E" w:rsidP="0028711E">
            <w:pPr>
              <w:spacing w:after="0" w:line="240" w:lineRule="auto"/>
              <w:rPr>
                <w:ins w:id="1004" w:author="Shireen Khan" w:date="2024-08-19T06:05:00Z"/>
                <w:rFonts w:ascii="Calibri" w:eastAsia="Times New Roman" w:hAnsi="Calibri" w:cs="Calibri"/>
                <w:b/>
                <w:bCs/>
                <w:color w:val="FFFFFF"/>
              </w:rPr>
            </w:pPr>
            <w:ins w:id="1005" w:author="Shireen Khan" w:date="2024-08-19T06:05:00Z">
              <w:r w:rsidRPr="0028711E">
                <w:rPr>
                  <w:rFonts w:ascii="Calibri" w:eastAsia="Times New Roman" w:hAnsi="Calibri" w:cs="Calibri"/>
                  <w:b/>
                  <w:bCs/>
                  <w:color w:val="FFFFFF"/>
                </w:rPr>
                <w:t>Reason</w:t>
              </w:r>
            </w:ins>
          </w:p>
        </w:tc>
        <w:tc>
          <w:tcPr>
            <w:tcW w:w="1264" w:type="dxa"/>
            <w:tcBorders>
              <w:top w:val="single" w:sz="4" w:space="0" w:color="8EA9DB"/>
              <w:left w:val="nil"/>
              <w:bottom w:val="single" w:sz="4" w:space="0" w:color="8EA9DB"/>
              <w:right w:val="single" w:sz="4" w:space="0" w:color="8EA9DB"/>
            </w:tcBorders>
            <w:shd w:val="clear" w:color="4472C4" w:fill="4472C4"/>
            <w:vAlign w:val="bottom"/>
            <w:hideMark/>
            <w:tcPrChange w:id="1006" w:author="Shireen Khan" w:date="2024-08-19T06:05:00Z">
              <w:tcPr>
                <w:tcW w:w="1040" w:type="dxa"/>
                <w:tcBorders>
                  <w:top w:val="single" w:sz="4" w:space="0" w:color="8EA9DB"/>
                  <w:left w:val="nil"/>
                  <w:bottom w:val="single" w:sz="4" w:space="0" w:color="8EA9DB"/>
                  <w:right w:val="single" w:sz="4" w:space="0" w:color="8EA9DB"/>
                </w:tcBorders>
                <w:shd w:val="clear" w:color="4472C4" w:fill="4472C4"/>
                <w:vAlign w:val="bottom"/>
                <w:hideMark/>
              </w:tcPr>
            </w:tcPrChange>
          </w:tcPr>
          <w:p w14:paraId="39C4CB9E" w14:textId="77777777" w:rsidR="0028711E" w:rsidRPr="0028711E" w:rsidRDefault="0028711E" w:rsidP="0028711E">
            <w:pPr>
              <w:spacing w:after="0" w:line="240" w:lineRule="auto"/>
              <w:rPr>
                <w:ins w:id="1007" w:author="Shireen Khan" w:date="2024-08-19T06:05:00Z"/>
                <w:rFonts w:ascii="Calibri" w:eastAsia="Times New Roman" w:hAnsi="Calibri" w:cs="Calibri"/>
                <w:b/>
                <w:bCs/>
                <w:color w:val="FFFFFF"/>
              </w:rPr>
            </w:pPr>
            <w:ins w:id="1008" w:author="Shireen Khan" w:date="2024-08-19T06:05:00Z">
              <w:r w:rsidRPr="0028711E">
                <w:rPr>
                  <w:rFonts w:ascii="Calibri" w:eastAsia="Times New Roman" w:hAnsi="Calibri" w:cs="Calibri"/>
                  <w:b/>
                  <w:bCs/>
                  <w:color w:val="FFFFFF"/>
                </w:rPr>
                <w:t>HL7 File Generated</w:t>
              </w:r>
            </w:ins>
          </w:p>
        </w:tc>
      </w:tr>
      <w:tr w:rsidR="0028711E" w:rsidRPr="0028711E" w14:paraId="6F1F8164" w14:textId="77777777" w:rsidTr="00137E04">
        <w:trPr>
          <w:trHeight w:val="228"/>
          <w:ins w:id="1009" w:author="Shireen Khan" w:date="2024-08-19T06:05:00Z"/>
          <w:trPrChange w:id="1010" w:author="Shireen Khan" w:date="2024-08-19T06:05:00Z">
            <w:trPr>
              <w:trHeight w:val="288"/>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011"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7C715338" w14:textId="77777777" w:rsidR="0028711E" w:rsidRPr="0028711E" w:rsidRDefault="0028711E" w:rsidP="0028711E">
            <w:pPr>
              <w:spacing w:after="0" w:line="240" w:lineRule="auto"/>
              <w:rPr>
                <w:ins w:id="1012" w:author="Shireen Khan" w:date="2024-08-19T06:05:00Z"/>
                <w:rFonts w:ascii="Calibri" w:eastAsia="Times New Roman" w:hAnsi="Calibri" w:cs="Calibri"/>
                <w:color w:val="000000"/>
              </w:rPr>
            </w:pPr>
            <w:ins w:id="1013" w:author="Shireen Khan" w:date="2024-08-19T06:05:00Z">
              <w:r w:rsidRPr="0028711E">
                <w:rPr>
                  <w:rFonts w:ascii="Calibri" w:eastAsia="Times New Roman" w:hAnsi="Calibri" w:cs="Calibri"/>
                  <w:color w:val="000000"/>
                </w:rPr>
                <w:t>InBound</w:t>
              </w:r>
            </w:ins>
          </w:p>
        </w:tc>
        <w:tc>
          <w:tcPr>
            <w:tcW w:w="2299" w:type="dxa"/>
            <w:tcBorders>
              <w:top w:val="nil"/>
              <w:left w:val="nil"/>
              <w:bottom w:val="single" w:sz="4" w:space="0" w:color="8EA9DB"/>
              <w:right w:val="nil"/>
            </w:tcBorders>
            <w:shd w:val="clear" w:color="auto" w:fill="auto"/>
            <w:noWrap/>
            <w:vAlign w:val="bottom"/>
            <w:hideMark/>
            <w:tcPrChange w:id="1014"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229282C8" w14:textId="77777777" w:rsidR="0028711E" w:rsidRPr="00137E04" w:rsidRDefault="0028711E" w:rsidP="0028711E">
            <w:pPr>
              <w:spacing w:after="0" w:line="240" w:lineRule="auto"/>
              <w:rPr>
                <w:ins w:id="1015" w:author="Shireen Khan" w:date="2024-08-19T06:05:00Z"/>
                <w:rFonts w:ascii="Calibri" w:eastAsia="Times New Roman" w:hAnsi="Calibri" w:cs="Calibri"/>
                <w:color w:val="000000"/>
                <w:highlight w:val="lightGray"/>
                <w:rPrChange w:id="1016" w:author="Shireen Khan" w:date="2024-08-19T06:05:00Z">
                  <w:rPr>
                    <w:ins w:id="1017" w:author="Shireen Khan" w:date="2024-08-19T06:05:00Z"/>
                    <w:rFonts w:ascii="Calibri" w:eastAsia="Times New Roman" w:hAnsi="Calibri" w:cs="Calibri"/>
                    <w:color w:val="000000"/>
                  </w:rPr>
                </w:rPrChange>
              </w:rPr>
            </w:pPr>
            <w:ins w:id="1018" w:author="Shireen Khan" w:date="2024-08-19T06:05:00Z">
              <w:r w:rsidRPr="00137E04">
                <w:rPr>
                  <w:rFonts w:ascii="Calibri" w:eastAsia="Times New Roman" w:hAnsi="Calibri" w:cs="Calibri"/>
                  <w:color w:val="000000"/>
                  <w:highlight w:val="lightGray"/>
                  <w:rPrChange w:id="1019" w:author="Shireen Khan" w:date="2024-08-19T06:05:00Z">
                    <w:rPr>
                      <w:rFonts w:ascii="Calibri" w:eastAsia="Times New Roman" w:hAnsi="Calibri" w:cs="Calibri"/>
                      <w:color w:val="000000"/>
                    </w:rPr>
                  </w:rPrChange>
                </w:rPr>
                <w:t>Reprocessed</w:t>
              </w:r>
            </w:ins>
          </w:p>
        </w:tc>
        <w:tc>
          <w:tcPr>
            <w:tcW w:w="4483" w:type="dxa"/>
            <w:tcBorders>
              <w:top w:val="nil"/>
              <w:left w:val="nil"/>
              <w:bottom w:val="single" w:sz="4" w:space="0" w:color="8EA9DB"/>
              <w:right w:val="nil"/>
            </w:tcBorders>
            <w:shd w:val="clear" w:color="auto" w:fill="auto"/>
            <w:vAlign w:val="bottom"/>
            <w:hideMark/>
            <w:tcPrChange w:id="1020"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69AFFACF" w14:textId="77777777" w:rsidR="0028711E" w:rsidRPr="0028711E" w:rsidRDefault="0028711E" w:rsidP="0028711E">
            <w:pPr>
              <w:spacing w:after="0" w:line="240" w:lineRule="auto"/>
              <w:rPr>
                <w:ins w:id="1021" w:author="Shireen Khan" w:date="2024-08-19T06:05:00Z"/>
                <w:rFonts w:ascii="Calibri" w:eastAsia="Times New Roman" w:hAnsi="Calibri" w:cs="Calibri"/>
                <w:color w:val="000000"/>
              </w:rPr>
            </w:pPr>
            <w:ins w:id="1022" w:author="Shireen Khan" w:date="2024-08-19T06:05:00Z">
              <w:r w:rsidRPr="0028711E">
                <w:rPr>
                  <w:rFonts w:ascii="Calibri" w:eastAsia="Times New Roman" w:hAnsi="Calibri" w:cs="Calibri"/>
                  <w:color w:val="000000"/>
                </w:rPr>
                <w:t>The particular HL7 message was processed again.</w:t>
              </w:r>
            </w:ins>
          </w:p>
        </w:tc>
        <w:tc>
          <w:tcPr>
            <w:tcW w:w="1264" w:type="dxa"/>
            <w:tcBorders>
              <w:top w:val="nil"/>
              <w:left w:val="nil"/>
              <w:bottom w:val="single" w:sz="4" w:space="0" w:color="8EA9DB"/>
              <w:right w:val="single" w:sz="4" w:space="0" w:color="8EA9DB"/>
            </w:tcBorders>
            <w:shd w:val="clear" w:color="auto" w:fill="auto"/>
            <w:noWrap/>
            <w:vAlign w:val="bottom"/>
            <w:hideMark/>
            <w:tcPrChange w:id="1023"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1F35D455" w14:textId="77777777" w:rsidR="0028711E" w:rsidRPr="0028711E" w:rsidRDefault="0028711E" w:rsidP="0028711E">
            <w:pPr>
              <w:spacing w:after="0" w:line="240" w:lineRule="auto"/>
              <w:rPr>
                <w:ins w:id="1024" w:author="Shireen Khan" w:date="2024-08-19T06:05:00Z"/>
                <w:rFonts w:ascii="Calibri" w:eastAsia="Times New Roman" w:hAnsi="Calibri" w:cs="Calibri"/>
                <w:color w:val="000000"/>
              </w:rPr>
            </w:pPr>
            <w:ins w:id="1025" w:author="Shireen Khan" w:date="2024-08-19T06:05:00Z">
              <w:r w:rsidRPr="0028711E">
                <w:rPr>
                  <w:rFonts w:ascii="Calibri" w:eastAsia="Times New Roman" w:hAnsi="Calibri" w:cs="Calibri"/>
                  <w:color w:val="000000"/>
                </w:rPr>
                <w:t>Yes</w:t>
              </w:r>
            </w:ins>
          </w:p>
        </w:tc>
      </w:tr>
      <w:tr w:rsidR="0028711E" w:rsidRPr="0028711E" w14:paraId="3B9F00D3" w14:textId="77777777" w:rsidTr="00137E04">
        <w:trPr>
          <w:trHeight w:val="456"/>
          <w:ins w:id="1026" w:author="Shireen Khan" w:date="2024-08-19T06:05:00Z"/>
          <w:trPrChange w:id="1027" w:author="Shireen Khan" w:date="2024-08-19T06:05:00Z">
            <w:trPr>
              <w:trHeight w:val="576"/>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028"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30573ADD" w14:textId="77777777" w:rsidR="0028711E" w:rsidRPr="0028711E" w:rsidRDefault="0028711E" w:rsidP="0028711E">
            <w:pPr>
              <w:spacing w:after="0" w:line="240" w:lineRule="auto"/>
              <w:rPr>
                <w:ins w:id="1029" w:author="Shireen Khan" w:date="2024-08-19T06:05:00Z"/>
                <w:rFonts w:ascii="Calibri" w:eastAsia="Times New Roman" w:hAnsi="Calibri" w:cs="Calibri"/>
                <w:color w:val="000000"/>
              </w:rPr>
            </w:pPr>
            <w:ins w:id="1030" w:author="Shireen Khan" w:date="2024-08-19T06:05:00Z">
              <w:r w:rsidRPr="0028711E">
                <w:rPr>
                  <w:rFonts w:ascii="Calibri" w:eastAsia="Times New Roman" w:hAnsi="Calibri" w:cs="Calibri"/>
                  <w:color w:val="000000"/>
                </w:rPr>
                <w:t>InBound</w:t>
              </w:r>
            </w:ins>
          </w:p>
        </w:tc>
        <w:tc>
          <w:tcPr>
            <w:tcW w:w="2299" w:type="dxa"/>
            <w:tcBorders>
              <w:top w:val="nil"/>
              <w:left w:val="nil"/>
              <w:bottom w:val="single" w:sz="4" w:space="0" w:color="8EA9DB"/>
              <w:right w:val="nil"/>
            </w:tcBorders>
            <w:shd w:val="clear" w:color="auto" w:fill="auto"/>
            <w:noWrap/>
            <w:vAlign w:val="bottom"/>
            <w:hideMark/>
            <w:tcPrChange w:id="1031"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1D79FF43" w14:textId="77777777" w:rsidR="0028711E" w:rsidRPr="00137E04" w:rsidRDefault="0028711E" w:rsidP="0028711E">
            <w:pPr>
              <w:spacing w:after="0" w:line="240" w:lineRule="auto"/>
              <w:rPr>
                <w:ins w:id="1032" w:author="Shireen Khan" w:date="2024-08-19T06:05:00Z"/>
                <w:rFonts w:ascii="Calibri" w:eastAsia="Times New Roman" w:hAnsi="Calibri" w:cs="Calibri"/>
                <w:color w:val="000000"/>
                <w:highlight w:val="lightGray"/>
                <w:rPrChange w:id="1033" w:author="Shireen Khan" w:date="2024-08-19T06:05:00Z">
                  <w:rPr>
                    <w:ins w:id="1034" w:author="Shireen Khan" w:date="2024-08-19T06:05:00Z"/>
                    <w:rFonts w:ascii="Calibri" w:eastAsia="Times New Roman" w:hAnsi="Calibri" w:cs="Calibri"/>
                    <w:color w:val="000000"/>
                  </w:rPr>
                </w:rPrChange>
              </w:rPr>
            </w:pPr>
            <w:ins w:id="1035" w:author="Shireen Khan" w:date="2024-08-19T06:05:00Z">
              <w:r w:rsidRPr="00137E04">
                <w:rPr>
                  <w:rFonts w:ascii="Calibri" w:eastAsia="Times New Roman" w:hAnsi="Calibri" w:cs="Calibri"/>
                  <w:color w:val="000000"/>
                  <w:highlight w:val="lightGray"/>
                  <w:rPrChange w:id="1036" w:author="Shireen Khan" w:date="2024-08-19T06:05:00Z">
                    <w:rPr>
                      <w:rFonts w:ascii="Calibri" w:eastAsia="Times New Roman" w:hAnsi="Calibri" w:cs="Calibri"/>
                      <w:color w:val="000000"/>
                    </w:rPr>
                  </w:rPrChange>
                </w:rPr>
                <w:t>Patient Mapped</w:t>
              </w:r>
            </w:ins>
          </w:p>
        </w:tc>
        <w:tc>
          <w:tcPr>
            <w:tcW w:w="4483" w:type="dxa"/>
            <w:tcBorders>
              <w:top w:val="nil"/>
              <w:left w:val="nil"/>
              <w:bottom w:val="single" w:sz="4" w:space="0" w:color="8EA9DB"/>
              <w:right w:val="nil"/>
            </w:tcBorders>
            <w:shd w:val="clear" w:color="auto" w:fill="auto"/>
            <w:vAlign w:val="bottom"/>
            <w:hideMark/>
            <w:tcPrChange w:id="1037"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6C42720C" w14:textId="77777777" w:rsidR="0028711E" w:rsidRPr="0028711E" w:rsidRDefault="0028711E" w:rsidP="0028711E">
            <w:pPr>
              <w:spacing w:after="0" w:line="240" w:lineRule="auto"/>
              <w:rPr>
                <w:ins w:id="1038" w:author="Shireen Khan" w:date="2024-08-19T06:05:00Z"/>
                <w:rFonts w:ascii="Calibri" w:eastAsia="Times New Roman" w:hAnsi="Calibri" w:cs="Calibri"/>
                <w:color w:val="000000"/>
              </w:rPr>
            </w:pPr>
            <w:ins w:id="1039" w:author="Shireen Khan" w:date="2024-08-19T06:05:00Z">
              <w:r w:rsidRPr="0028711E">
                <w:rPr>
                  <w:rFonts w:ascii="Calibri" w:eastAsia="Times New Roman" w:hAnsi="Calibri" w:cs="Calibri"/>
                  <w:color w:val="000000"/>
                </w:rPr>
                <w:t>The message was received and was manually mapped to a particular patient by the user.</w:t>
              </w:r>
            </w:ins>
          </w:p>
        </w:tc>
        <w:tc>
          <w:tcPr>
            <w:tcW w:w="1264" w:type="dxa"/>
            <w:tcBorders>
              <w:top w:val="nil"/>
              <w:left w:val="nil"/>
              <w:bottom w:val="single" w:sz="4" w:space="0" w:color="8EA9DB"/>
              <w:right w:val="single" w:sz="4" w:space="0" w:color="8EA9DB"/>
            </w:tcBorders>
            <w:shd w:val="clear" w:color="auto" w:fill="auto"/>
            <w:noWrap/>
            <w:vAlign w:val="bottom"/>
            <w:hideMark/>
            <w:tcPrChange w:id="1040"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4C1E25DA" w14:textId="77777777" w:rsidR="0028711E" w:rsidRPr="0028711E" w:rsidRDefault="0028711E" w:rsidP="0028711E">
            <w:pPr>
              <w:spacing w:after="0" w:line="240" w:lineRule="auto"/>
              <w:rPr>
                <w:ins w:id="1041" w:author="Shireen Khan" w:date="2024-08-19T06:05:00Z"/>
                <w:rFonts w:ascii="Calibri" w:eastAsia="Times New Roman" w:hAnsi="Calibri" w:cs="Calibri"/>
                <w:color w:val="000000"/>
              </w:rPr>
            </w:pPr>
            <w:ins w:id="1042" w:author="Shireen Khan" w:date="2024-08-19T06:05:00Z">
              <w:r w:rsidRPr="0028711E">
                <w:rPr>
                  <w:rFonts w:ascii="Calibri" w:eastAsia="Times New Roman" w:hAnsi="Calibri" w:cs="Calibri"/>
                  <w:color w:val="000000"/>
                </w:rPr>
                <w:t>Yes</w:t>
              </w:r>
            </w:ins>
          </w:p>
        </w:tc>
      </w:tr>
      <w:tr w:rsidR="0028711E" w:rsidRPr="0028711E" w14:paraId="08D7F9DE" w14:textId="77777777" w:rsidTr="00137E04">
        <w:trPr>
          <w:trHeight w:val="228"/>
          <w:ins w:id="1043" w:author="Shireen Khan" w:date="2024-08-19T06:05:00Z"/>
          <w:trPrChange w:id="1044" w:author="Shireen Khan" w:date="2024-08-19T06:05:00Z">
            <w:trPr>
              <w:trHeight w:val="288"/>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045"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5DEF7651" w14:textId="77777777" w:rsidR="0028711E" w:rsidRPr="0028711E" w:rsidRDefault="0028711E" w:rsidP="0028711E">
            <w:pPr>
              <w:spacing w:after="0" w:line="240" w:lineRule="auto"/>
              <w:rPr>
                <w:ins w:id="1046" w:author="Shireen Khan" w:date="2024-08-19T06:05:00Z"/>
                <w:rFonts w:ascii="Calibri" w:eastAsia="Times New Roman" w:hAnsi="Calibri" w:cs="Calibri"/>
                <w:color w:val="000000"/>
              </w:rPr>
            </w:pPr>
            <w:ins w:id="1047" w:author="Shireen Khan" w:date="2024-08-19T06:05:00Z">
              <w:r w:rsidRPr="0028711E">
                <w:rPr>
                  <w:rFonts w:ascii="Calibri" w:eastAsia="Times New Roman" w:hAnsi="Calibri" w:cs="Calibri"/>
                  <w:color w:val="000000"/>
                </w:rPr>
                <w:t>InBound</w:t>
              </w:r>
            </w:ins>
          </w:p>
        </w:tc>
        <w:tc>
          <w:tcPr>
            <w:tcW w:w="2299" w:type="dxa"/>
            <w:tcBorders>
              <w:top w:val="nil"/>
              <w:left w:val="nil"/>
              <w:bottom w:val="single" w:sz="4" w:space="0" w:color="8EA9DB"/>
              <w:right w:val="nil"/>
            </w:tcBorders>
            <w:shd w:val="clear" w:color="auto" w:fill="auto"/>
            <w:noWrap/>
            <w:vAlign w:val="bottom"/>
            <w:hideMark/>
            <w:tcPrChange w:id="1048"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469AEF32" w14:textId="77777777" w:rsidR="0028711E" w:rsidRPr="00137E04" w:rsidRDefault="0028711E" w:rsidP="0028711E">
            <w:pPr>
              <w:spacing w:after="0" w:line="240" w:lineRule="auto"/>
              <w:rPr>
                <w:ins w:id="1049" w:author="Shireen Khan" w:date="2024-08-19T06:05:00Z"/>
                <w:rFonts w:ascii="Calibri" w:eastAsia="Times New Roman" w:hAnsi="Calibri" w:cs="Calibri"/>
                <w:color w:val="000000"/>
                <w:highlight w:val="lightGray"/>
                <w:rPrChange w:id="1050" w:author="Shireen Khan" w:date="2024-08-19T06:05:00Z">
                  <w:rPr>
                    <w:ins w:id="1051" w:author="Shireen Khan" w:date="2024-08-19T06:05:00Z"/>
                    <w:rFonts w:ascii="Calibri" w:eastAsia="Times New Roman" w:hAnsi="Calibri" w:cs="Calibri"/>
                    <w:color w:val="000000"/>
                  </w:rPr>
                </w:rPrChange>
              </w:rPr>
            </w:pPr>
            <w:ins w:id="1052" w:author="Shireen Khan" w:date="2024-08-19T06:05:00Z">
              <w:r w:rsidRPr="00137E04">
                <w:rPr>
                  <w:rFonts w:ascii="Calibri" w:eastAsia="Times New Roman" w:hAnsi="Calibri" w:cs="Calibri"/>
                  <w:color w:val="000000"/>
                  <w:highlight w:val="lightGray"/>
                  <w:rPrChange w:id="1053" w:author="Shireen Khan" w:date="2024-08-19T06:05:00Z">
                    <w:rPr>
                      <w:rFonts w:ascii="Calibri" w:eastAsia="Times New Roman" w:hAnsi="Calibri" w:cs="Calibri"/>
                      <w:color w:val="000000"/>
                    </w:rPr>
                  </w:rPrChange>
                </w:rPr>
                <w:t>Received</w:t>
              </w:r>
            </w:ins>
          </w:p>
        </w:tc>
        <w:tc>
          <w:tcPr>
            <w:tcW w:w="4483" w:type="dxa"/>
            <w:tcBorders>
              <w:top w:val="nil"/>
              <w:left w:val="nil"/>
              <w:bottom w:val="single" w:sz="4" w:space="0" w:color="8EA9DB"/>
              <w:right w:val="nil"/>
            </w:tcBorders>
            <w:shd w:val="clear" w:color="auto" w:fill="auto"/>
            <w:vAlign w:val="bottom"/>
            <w:hideMark/>
            <w:tcPrChange w:id="1054"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40D72EF9" w14:textId="6CF1C2B4" w:rsidR="0028711E" w:rsidRPr="0028711E" w:rsidRDefault="0028711E" w:rsidP="0028711E">
            <w:pPr>
              <w:spacing w:after="0" w:line="240" w:lineRule="auto"/>
              <w:rPr>
                <w:ins w:id="1055" w:author="Shireen Khan" w:date="2024-08-19T06:05:00Z"/>
                <w:rFonts w:ascii="Calibri" w:eastAsia="Times New Roman" w:hAnsi="Calibri" w:cs="Calibri"/>
                <w:color w:val="000000"/>
              </w:rPr>
            </w:pPr>
            <w:ins w:id="1056" w:author="Shireen Khan" w:date="2024-08-19T06:05:00Z">
              <w:r w:rsidRPr="0028711E">
                <w:rPr>
                  <w:rFonts w:ascii="Calibri" w:eastAsia="Times New Roman" w:hAnsi="Calibri" w:cs="Calibri"/>
                  <w:color w:val="000000"/>
                </w:rPr>
                <w:t>HL7 message was received by our system</w:t>
              </w:r>
            </w:ins>
          </w:p>
        </w:tc>
        <w:tc>
          <w:tcPr>
            <w:tcW w:w="1264" w:type="dxa"/>
            <w:tcBorders>
              <w:top w:val="nil"/>
              <w:left w:val="nil"/>
              <w:bottom w:val="single" w:sz="4" w:space="0" w:color="8EA9DB"/>
              <w:right w:val="single" w:sz="4" w:space="0" w:color="8EA9DB"/>
            </w:tcBorders>
            <w:shd w:val="clear" w:color="auto" w:fill="auto"/>
            <w:noWrap/>
            <w:vAlign w:val="bottom"/>
            <w:hideMark/>
            <w:tcPrChange w:id="1057"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1A31F02F" w14:textId="77777777" w:rsidR="0028711E" w:rsidRPr="0028711E" w:rsidRDefault="0028711E" w:rsidP="0028711E">
            <w:pPr>
              <w:spacing w:after="0" w:line="240" w:lineRule="auto"/>
              <w:rPr>
                <w:ins w:id="1058" w:author="Shireen Khan" w:date="2024-08-19T06:05:00Z"/>
                <w:rFonts w:ascii="Calibri" w:eastAsia="Times New Roman" w:hAnsi="Calibri" w:cs="Calibri"/>
                <w:color w:val="000000"/>
              </w:rPr>
            </w:pPr>
            <w:ins w:id="1059" w:author="Shireen Khan" w:date="2024-08-19T06:05:00Z">
              <w:r w:rsidRPr="0028711E">
                <w:rPr>
                  <w:rFonts w:ascii="Calibri" w:eastAsia="Times New Roman" w:hAnsi="Calibri" w:cs="Calibri"/>
                  <w:color w:val="000000"/>
                </w:rPr>
                <w:t>Yes</w:t>
              </w:r>
            </w:ins>
          </w:p>
        </w:tc>
      </w:tr>
      <w:tr w:rsidR="0028711E" w:rsidRPr="0028711E" w14:paraId="459DB048" w14:textId="77777777" w:rsidTr="00137E04">
        <w:trPr>
          <w:trHeight w:val="228"/>
          <w:ins w:id="1060" w:author="Shireen Khan" w:date="2024-08-19T06:05:00Z"/>
          <w:trPrChange w:id="1061" w:author="Shireen Khan" w:date="2024-08-19T06:05:00Z">
            <w:trPr>
              <w:trHeight w:val="288"/>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062"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6099755D" w14:textId="77777777" w:rsidR="0028711E" w:rsidRPr="0028711E" w:rsidRDefault="0028711E" w:rsidP="0028711E">
            <w:pPr>
              <w:spacing w:after="0" w:line="240" w:lineRule="auto"/>
              <w:rPr>
                <w:ins w:id="1063" w:author="Shireen Khan" w:date="2024-08-19T06:05:00Z"/>
                <w:rFonts w:ascii="Calibri" w:eastAsia="Times New Roman" w:hAnsi="Calibri" w:cs="Calibri"/>
                <w:color w:val="000000"/>
              </w:rPr>
            </w:pPr>
            <w:ins w:id="1064" w:author="Shireen Khan" w:date="2024-08-19T06:05:00Z">
              <w:r w:rsidRPr="0028711E">
                <w:rPr>
                  <w:rFonts w:ascii="Calibri" w:eastAsia="Times New Roman" w:hAnsi="Calibri" w:cs="Calibri"/>
                  <w:color w:val="000000"/>
                </w:rPr>
                <w:t>InBound</w:t>
              </w:r>
            </w:ins>
          </w:p>
        </w:tc>
        <w:tc>
          <w:tcPr>
            <w:tcW w:w="2299" w:type="dxa"/>
            <w:tcBorders>
              <w:top w:val="nil"/>
              <w:left w:val="nil"/>
              <w:bottom w:val="single" w:sz="4" w:space="0" w:color="8EA9DB"/>
              <w:right w:val="nil"/>
            </w:tcBorders>
            <w:shd w:val="clear" w:color="auto" w:fill="auto"/>
            <w:noWrap/>
            <w:vAlign w:val="bottom"/>
            <w:hideMark/>
            <w:tcPrChange w:id="1065"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7A386811" w14:textId="77777777" w:rsidR="0028711E" w:rsidRPr="00137E04" w:rsidRDefault="0028711E" w:rsidP="0028711E">
            <w:pPr>
              <w:spacing w:after="0" w:line="240" w:lineRule="auto"/>
              <w:rPr>
                <w:ins w:id="1066" w:author="Shireen Khan" w:date="2024-08-19T06:05:00Z"/>
                <w:rFonts w:ascii="Calibri" w:eastAsia="Times New Roman" w:hAnsi="Calibri" w:cs="Calibri"/>
                <w:color w:val="000000"/>
                <w:highlight w:val="lightGray"/>
                <w:rPrChange w:id="1067" w:author="Shireen Khan" w:date="2024-08-19T06:05:00Z">
                  <w:rPr>
                    <w:ins w:id="1068" w:author="Shireen Khan" w:date="2024-08-19T06:05:00Z"/>
                    <w:rFonts w:ascii="Calibri" w:eastAsia="Times New Roman" w:hAnsi="Calibri" w:cs="Calibri"/>
                    <w:color w:val="000000"/>
                  </w:rPr>
                </w:rPrChange>
              </w:rPr>
            </w:pPr>
            <w:ins w:id="1069" w:author="Shireen Khan" w:date="2024-08-19T06:05:00Z">
              <w:r w:rsidRPr="00137E04">
                <w:rPr>
                  <w:rFonts w:ascii="Calibri" w:eastAsia="Times New Roman" w:hAnsi="Calibri" w:cs="Calibri"/>
                  <w:color w:val="000000"/>
                  <w:highlight w:val="lightGray"/>
                  <w:rPrChange w:id="1070" w:author="Shireen Khan" w:date="2024-08-19T06:05:00Z">
                    <w:rPr>
                      <w:rFonts w:ascii="Calibri" w:eastAsia="Times New Roman" w:hAnsi="Calibri" w:cs="Calibri"/>
                      <w:color w:val="000000"/>
                    </w:rPr>
                  </w:rPrChange>
                </w:rPr>
                <w:t>Processed</w:t>
              </w:r>
            </w:ins>
          </w:p>
        </w:tc>
        <w:tc>
          <w:tcPr>
            <w:tcW w:w="4483" w:type="dxa"/>
            <w:tcBorders>
              <w:top w:val="nil"/>
              <w:left w:val="nil"/>
              <w:bottom w:val="single" w:sz="4" w:space="0" w:color="8EA9DB"/>
              <w:right w:val="nil"/>
            </w:tcBorders>
            <w:shd w:val="clear" w:color="auto" w:fill="auto"/>
            <w:vAlign w:val="bottom"/>
            <w:hideMark/>
            <w:tcPrChange w:id="1071"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60FD5AF8" w14:textId="77777777" w:rsidR="0028711E" w:rsidRPr="0028711E" w:rsidRDefault="0028711E" w:rsidP="0028711E">
            <w:pPr>
              <w:spacing w:after="0" w:line="240" w:lineRule="auto"/>
              <w:rPr>
                <w:ins w:id="1072" w:author="Shireen Khan" w:date="2024-08-19T06:05:00Z"/>
                <w:rFonts w:ascii="Calibri" w:eastAsia="Times New Roman" w:hAnsi="Calibri" w:cs="Calibri"/>
                <w:color w:val="000000"/>
              </w:rPr>
            </w:pPr>
            <w:ins w:id="1073" w:author="Shireen Khan" w:date="2024-08-19T06:05:00Z">
              <w:r w:rsidRPr="0028711E">
                <w:rPr>
                  <w:rFonts w:ascii="Calibri" w:eastAsia="Times New Roman" w:hAnsi="Calibri" w:cs="Calibri"/>
                  <w:color w:val="000000"/>
                </w:rPr>
                <w:t>The HL7 message was processed by our system</w:t>
              </w:r>
            </w:ins>
          </w:p>
        </w:tc>
        <w:tc>
          <w:tcPr>
            <w:tcW w:w="1264" w:type="dxa"/>
            <w:tcBorders>
              <w:top w:val="nil"/>
              <w:left w:val="nil"/>
              <w:bottom w:val="single" w:sz="4" w:space="0" w:color="8EA9DB"/>
              <w:right w:val="single" w:sz="4" w:space="0" w:color="8EA9DB"/>
            </w:tcBorders>
            <w:shd w:val="clear" w:color="auto" w:fill="auto"/>
            <w:noWrap/>
            <w:vAlign w:val="bottom"/>
            <w:hideMark/>
            <w:tcPrChange w:id="1074"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7297D39A" w14:textId="77777777" w:rsidR="0028711E" w:rsidRPr="0028711E" w:rsidRDefault="0028711E" w:rsidP="0028711E">
            <w:pPr>
              <w:spacing w:after="0" w:line="240" w:lineRule="auto"/>
              <w:rPr>
                <w:ins w:id="1075" w:author="Shireen Khan" w:date="2024-08-19T06:05:00Z"/>
                <w:rFonts w:ascii="Calibri" w:eastAsia="Times New Roman" w:hAnsi="Calibri" w:cs="Calibri"/>
                <w:color w:val="000000"/>
              </w:rPr>
            </w:pPr>
            <w:ins w:id="1076" w:author="Shireen Khan" w:date="2024-08-19T06:05:00Z">
              <w:r w:rsidRPr="0028711E">
                <w:rPr>
                  <w:rFonts w:ascii="Calibri" w:eastAsia="Times New Roman" w:hAnsi="Calibri" w:cs="Calibri"/>
                  <w:color w:val="000000"/>
                </w:rPr>
                <w:t>Yes</w:t>
              </w:r>
            </w:ins>
          </w:p>
        </w:tc>
      </w:tr>
      <w:tr w:rsidR="0028711E" w:rsidRPr="0028711E" w14:paraId="6D72B85F" w14:textId="77777777" w:rsidTr="00137E04">
        <w:trPr>
          <w:trHeight w:val="456"/>
          <w:ins w:id="1077" w:author="Shireen Khan" w:date="2024-08-19T06:05:00Z"/>
          <w:trPrChange w:id="1078" w:author="Shireen Khan" w:date="2024-08-19T06:05:00Z">
            <w:trPr>
              <w:trHeight w:val="576"/>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079"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7D12DE5F" w14:textId="77777777" w:rsidR="0028711E" w:rsidRPr="0028711E" w:rsidRDefault="0028711E" w:rsidP="0028711E">
            <w:pPr>
              <w:spacing w:after="0" w:line="240" w:lineRule="auto"/>
              <w:rPr>
                <w:ins w:id="1080" w:author="Shireen Khan" w:date="2024-08-19T06:05:00Z"/>
                <w:rFonts w:ascii="Calibri" w:eastAsia="Times New Roman" w:hAnsi="Calibri" w:cs="Calibri"/>
                <w:color w:val="000000"/>
              </w:rPr>
            </w:pPr>
            <w:ins w:id="1081" w:author="Shireen Khan" w:date="2024-08-19T06:05:00Z">
              <w:r w:rsidRPr="0028711E">
                <w:rPr>
                  <w:rFonts w:ascii="Calibri" w:eastAsia="Times New Roman" w:hAnsi="Calibri" w:cs="Calibri"/>
                  <w:color w:val="000000"/>
                </w:rPr>
                <w:t>InBound</w:t>
              </w:r>
            </w:ins>
          </w:p>
        </w:tc>
        <w:tc>
          <w:tcPr>
            <w:tcW w:w="2299" w:type="dxa"/>
            <w:tcBorders>
              <w:top w:val="nil"/>
              <w:left w:val="nil"/>
              <w:bottom w:val="single" w:sz="4" w:space="0" w:color="8EA9DB"/>
              <w:right w:val="nil"/>
            </w:tcBorders>
            <w:shd w:val="clear" w:color="auto" w:fill="auto"/>
            <w:noWrap/>
            <w:vAlign w:val="bottom"/>
            <w:hideMark/>
            <w:tcPrChange w:id="1082"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57E9CFFB" w14:textId="77777777" w:rsidR="0028711E" w:rsidRPr="00137E04" w:rsidRDefault="0028711E" w:rsidP="0028711E">
            <w:pPr>
              <w:spacing w:after="0" w:line="240" w:lineRule="auto"/>
              <w:rPr>
                <w:ins w:id="1083" w:author="Shireen Khan" w:date="2024-08-19T06:05:00Z"/>
                <w:rFonts w:ascii="Calibri" w:eastAsia="Times New Roman" w:hAnsi="Calibri" w:cs="Calibri"/>
                <w:color w:val="000000"/>
                <w:highlight w:val="lightGray"/>
                <w:rPrChange w:id="1084" w:author="Shireen Khan" w:date="2024-08-19T06:05:00Z">
                  <w:rPr>
                    <w:ins w:id="1085" w:author="Shireen Khan" w:date="2024-08-19T06:05:00Z"/>
                    <w:rFonts w:ascii="Calibri" w:eastAsia="Times New Roman" w:hAnsi="Calibri" w:cs="Calibri"/>
                    <w:color w:val="000000"/>
                  </w:rPr>
                </w:rPrChange>
              </w:rPr>
            </w:pPr>
            <w:ins w:id="1086" w:author="Shireen Khan" w:date="2024-08-19T06:05:00Z">
              <w:r w:rsidRPr="00137E04">
                <w:rPr>
                  <w:rFonts w:ascii="Calibri" w:eastAsia="Times New Roman" w:hAnsi="Calibri" w:cs="Calibri"/>
                  <w:color w:val="000000"/>
                  <w:highlight w:val="lightGray"/>
                  <w:rPrChange w:id="1087" w:author="Shireen Khan" w:date="2024-08-19T06:05:00Z">
                    <w:rPr>
                      <w:rFonts w:ascii="Calibri" w:eastAsia="Times New Roman" w:hAnsi="Calibri" w:cs="Calibri"/>
                      <w:color w:val="000000"/>
                    </w:rPr>
                  </w:rPrChange>
                </w:rPr>
                <w:t>Rejected</w:t>
              </w:r>
            </w:ins>
          </w:p>
        </w:tc>
        <w:tc>
          <w:tcPr>
            <w:tcW w:w="4483" w:type="dxa"/>
            <w:tcBorders>
              <w:top w:val="nil"/>
              <w:left w:val="nil"/>
              <w:bottom w:val="single" w:sz="4" w:space="0" w:color="8EA9DB"/>
              <w:right w:val="nil"/>
            </w:tcBorders>
            <w:shd w:val="clear" w:color="auto" w:fill="auto"/>
            <w:vAlign w:val="bottom"/>
            <w:hideMark/>
            <w:tcPrChange w:id="1088"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3FDCB88F" w14:textId="77777777" w:rsidR="0028711E" w:rsidRPr="0028711E" w:rsidRDefault="0028711E" w:rsidP="0028711E">
            <w:pPr>
              <w:spacing w:after="0" w:line="240" w:lineRule="auto"/>
              <w:rPr>
                <w:ins w:id="1089" w:author="Shireen Khan" w:date="2024-08-19T06:05:00Z"/>
                <w:rFonts w:ascii="Calibri" w:eastAsia="Times New Roman" w:hAnsi="Calibri" w:cs="Calibri"/>
                <w:color w:val="000000"/>
              </w:rPr>
            </w:pPr>
            <w:ins w:id="1090" w:author="Shireen Khan" w:date="2024-08-19T06:05:00Z">
              <w:r w:rsidRPr="0028711E">
                <w:rPr>
                  <w:rFonts w:ascii="Calibri" w:eastAsia="Times New Roman" w:hAnsi="Calibri" w:cs="Calibri"/>
                  <w:color w:val="000000"/>
                </w:rPr>
                <w:t xml:space="preserve">The message was rejected due to Manual or Electronic insertion of result/Financial Trans </w:t>
              </w:r>
            </w:ins>
          </w:p>
        </w:tc>
        <w:tc>
          <w:tcPr>
            <w:tcW w:w="1264" w:type="dxa"/>
            <w:tcBorders>
              <w:top w:val="nil"/>
              <w:left w:val="nil"/>
              <w:bottom w:val="single" w:sz="4" w:space="0" w:color="8EA9DB"/>
              <w:right w:val="single" w:sz="4" w:space="0" w:color="8EA9DB"/>
            </w:tcBorders>
            <w:shd w:val="clear" w:color="auto" w:fill="auto"/>
            <w:noWrap/>
            <w:vAlign w:val="bottom"/>
            <w:hideMark/>
            <w:tcPrChange w:id="1091"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11A120C4" w14:textId="77777777" w:rsidR="0028711E" w:rsidRPr="0028711E" w:rsidRDefault="0028711E" w:rsidP="0028711E">
            <w:pPr>
              <w:spacing w:after="0" w:line="240" w:lineRule="auto"/>
              <w:rPr>
                <w:ins w:id="1092" w:author="Shireen Khan" w:date="2024-08-19T06:05:00Z"/>
                <w:rFonts w:ascii="Calibri" w:eastAsia="Times New Roman" w:hAnsi="Calibri" w:cs="Calibri"/>
                <w:color w:val="000000"/>
              </w:rPr>
            </w:pPr>
            <w:ins w:id="1093" w:author="Shireen Khan" w:date="2024-08-19T06:05:00Z">
              <w:r w:rsidRPr="0028711E">
                <w:rPr>
                  <w:rFonts w:ascii="Calibri" w:eastAsia="Times New Roman" w:hAnsi="Calibri" w:cs="Calibri"/>
                  <w:color w:val="000000"/>
                </w:rPr>
                <w:t>Yes</w:t>
              </w:r>
            </w:ins>
          </w:p>
        </w:tc>
      </w:tr>
      <w:tr w:rsidR="0028711E" w:rsidRPr="0028711E" w14:paraId="10FBA577" w14:textId="77777777" w:rsidTr="00137E04">
        <w:trPr>
          <w:trHeight w:val="228"/>
          <w:ins w:id="1094" w:author="Shireen Khan" w:date="2024-08-19T06:05:00Z"/>
          <w:trPrChange w:id="1095" w:author="Shireen Khan" w:date="2024-08-19T06:05:00Z">
            <w:trPr>
              <w:trHeight w:val="288"/>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096"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6518050D" w14:textId="77777777" w:rsidR="0028711E" w:rsidRPr="0028711E" w:rsidRDefault="0028711E" w:rsidP="0028711E">
            <w:pPr>
              <w:spacing w:after="0" w:line="240" w:lineRule="auto"/>
              <w:rPr>
                <w:ins w:id="1097" w:author="Shireen Khan" w:date="2024-08-19T06:05:00Z"/>
                <w:rFonts w:ascii="Calibri" w:eastAsia="Times New Roman" w:hAnsi="Calibri" w:cs="Calibri"/>
                <w:color w:val="000000"/>
              </w:rPr>
            </w:pPr>
            <w:ins w:id="1098" w:author="Shireen Khan" w:date="2024-08-19T06:05:00Z">
              <w:r w:rsidRPr="0028711E">
                <w:rPr>
                  <w:rFonts w:ascii="Calibri" w:eastAsia="Times New Roman" w:hAnsi="Calibri" w:cs="Calibri"/>
                  <w:color w:val="000000"/>
                </w:rPr>
                <w:t>OutBound</w:t>
              </w:r>
            </w:ins>
          </w:p>
        </w:tc>
        <w:tc>
          <w:tcPr>
            <w:tcW w:w="2299" w:type="dxa"/>
            <w:tcBorders>
              <w:top w:val="nil"/>
              <w:left w:val="nil"/>
              <w:bottom w:val="single" w:sz="4" w:space="0" w:color="8EA9DB"/>
              <w:right w:val="nil"/>
            </w:tcBorders>
            <w:shd w:val="clear" w:color="auto" w:fill="auto"/>
            <w:noWrap/>
            <w:vAlign w:val="bottom"/>
            <w:hideMark/>
            <w:tcPrChange w:id="1099"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6586BD54" w14:textId="77777777" w:rsidR="0028711E" w:rsidRPr="00137E04" w:rsidRDefault="0028711E" w:rsidP="0028711E">
            <w:pPr>
              <w:spacing w:after="0" w:line="240" w:lineRule="auto"/>
              <w:rPr>
                <w:ins w:id="1100" w:author="Shireen Khan" w:date="2024-08-19T06:05:00Z"/>
                <w:rFonts w:ascii="Calibri" w:eastAsia="Times New Roman" w:hAnsi="Calibri" w:cs="Calibri"/>
                <w:color w:val="000000"/>
                <w:highlight w:val="lightGray"/>
                <w:rPrChange w:id="1101" w:author="Shireen Khan" w:date="2024-08-19T06:05:00Z">
                  <w:rPr>
                    <w:ins w:id="1102" w:author="Shireen Khan" w:date="2024-08-19T06:05:00Z"/>
                    <w:rFonts w:ascii="Calibri" w:eastAsia="Times New Roman" w:hAnsi="Calibri" w:cs="Calibri"/>
                    <w:color w:val="000000"/>
                  </w:rPr>
                </w:rPrChange>
              </w:rPr>
            </w:pPr>
            <w:ins w:id="1103" w:author="Shireen Khan" w:date="2024-08-19T06:05:00Z">
              <w:r w:rsidRPr="00137E04">
                <w:rPr>
                  <w:rFonts w:ascii="Calibri" w:eastAsia="Times New Roman" w:hAnsi="Calibri" w:cs="Calibri"/>
                  <w:color w:val="000000"/>
                  <w:highlight w:val="lightGray"/>
                  <w:rPrChange w:id="1104" w:author="Shireen Khan" w:date="2024-08-19T06:05:00Z">
                    <w:rPr>
                      <w:rFonts w:ascii="Calibri" w:eastAsia="Times New Roman" w:hAnsi="Calibri" w:cs="Calibri"/>
                      <w:color w:val="000000"/>
                    </w:rPr>
                  </w:rPrChange>
                </w:rPr>
                <w:t>Downloaded</w:t>
              </w:r>
            </w:ins>
          </w:p>
        </w:tc>
        <w:tc>
          <w:tcPr>
            <w:tcW w:w="4483" w:type="dxa"/>
            <w:tcBorders>
              <w:top w:val="nil"/>
              <w:left w:val="nil"/>
              <w:bottom w:val="single" w:sz="4" w:space="0" w:color="8EA9DB"/>
              <w:right w:val="nil"/>
            </w:tcBorders>
            <w:shd w:val="clear" w:color="auto" w:fill="auto"/>
            <w:vAlign w:val="bottom"/>
            <w:hideMark/>
            <w:tcPrChange w:id="1105"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7D1A3826" w14:textId="77777777" w:rsidR="0028711E" w:rsidRPr="0028711E" w:rsidRDefault="0028711E" w:rsidP="0028711E">
            <w:pPr>
              <w:spacing w:after="0" w:line="240" w:lineRule="auto"/>
              <w:rPr>
                <w:ins w:id="1106" w:author="Shireen Khan" w:date="2024-08-19T06:05:00Z"/>
                <w:rFonts w:ascii="Calibri" w:eastAsia="Times New Roman" w:hAnsi="Calibri" w:cs="Calibri"/>
                <w:color w:val="000000"/>
              </w:rPr>
            </w:pPr>
            <w:ins w:id="1107" w:author="Shireen Khan" w:date="2024-08-19T06:05:00Z">
              <w:r w:rsidRPr="0028711E">
                <w:rPr>
                  <w:rFonts w:ascii="Calibri" w:eastAsia="Times New Roman" w:hAnsi="Calibri" w:cs="Calibri"/>
                  <w:color w:val="000000"/>
                </w:rPr>
                <w:t>The created HL7 message file was downloaded</w:t>
              </w:r>
            </w:ins>
          </w:p>
        </w:tc>
        <w:tc>
          <w:tcPr>
            <w:tcW w:w="1264" w:type="dxa"/>
            <w:tcBorders>
              <w:top w:val="nil"/>
              <w:left w:val="nil"/>
              <w:bottom w:val="single" w:sz="4" w:space="0" w:color="8EA9DB"/>
              <w:right w:val="single" w:sz="4" w:space="0" w:color="8EA9DB"/>
            </w:tcBorders>
            <w:shd w:val="clear" w:color="auto" w:fill="auto"/>
            <w:noWrap/>
            <w:vAlign w:val="bottom"/>
            <w:hideMark/>
            <w:tcPrChange w:id="1108"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71E8F493" w14:textId="77777777" w:rsidR="0028711E" w:rsidRPr="0028711E" w:rsidRDefault="0028711E" w:rsidP="0028711E">
            <w:pPr>
              <w:spacing w:after="0" w:line="240" w:lineRule="auto"/>
              <w:rPr>
                <w:ins w:id="1109" w:author="Shireen Khan" w:date="2024-08-19T06:05:00Z"/>
                <w:rFonts w:ascii="Calibri" w:eastAsia="Times New Roman" w:hAnsi="Calibri" w:cs="Calibri"/>
                <w:color w:val="000000"/>
              </w:rPr>
            </w:pPr>
            <w:ins w:id="1110" w:author="Shireen Khan" w:date="2024-08-19T06:05:00Z">
              <w:r w:rsidRPr="0028711E">
                <w:rPr>
                  <w:rFonts w:ascii="Calibri" w:eastAsia="Times New Roman" w:hAnsi="Calibri" w:cs="Calibri"/>
                  <w:color w:val="000000"/>
                </w:rPr>
                <w:t>Yes</w:t>
              </w:r>
            </w:ins>
          </w:p>
        </w:tc>
      </w:tr>
      <w:tr w:rsidR="0028711E" w:rsidRPr="0028711E" w14:paraId="3C99108B" w14:textId="77777777" w:rsidTr="00137E04">
        <w:trPr>
          <w:trHeight w:val="228"/>
          <w:ins w:id="1111" w:author="Shireen Khan" w:date="2024-08-19T06:05:00Z"/>
          <w:trPrChange w:id="1112" w:author="Shireen Khan" w:date="2024-08-19T06:05:00Z">
            <w:trPr>
              <w:trHeight w:val="288"/>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113"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210775AA" w14:textId="77777777" w:rsidR="0028711E" w:rsidRPr="0028711E" w:rsidRDefault="0028711E" w:rsidP="0028711E">
            <w:pPr>
              <w:spacing w:after="0" w:line="240" w:lineRule="auto"/>
              <w:rPr>
                <w:ins w:id="1114" w:author="Shireen Khan" w:date="2024-08-19T06:05:00Z"/>
                <w:rFonts w:ascii="Calibri" w:eastAsia="Times New Roman" w:hAnsi="Calibri" w:cs="Calibri"/>
                <w:color w:val="000000"/>
              </w:rPr>
            </w:pPr>
            <w:ins w:id="1115" w:author="Shireen Khan" w:date="2024-08-19T06:05:00Z">
              <w:r w:rsidRPr="0028711E">
                <w:rPr>
                  <w:rFonts w:ascii="Calibri" w:eastAsia="Times New Roman" w:hAnsi="Calibri" w:cs="Calibri"/>
                  <w:color w:val="000000"/>
                </w:rPr>
                <w:t>OutBound</w:t>
              </w:r>
            </w:ins>
          </w:p>
        </w:tc>
        <w:tc>
          <w:tcPr>
            <w:tcW w:w="2299" w:type="dxa"/>
            <w:tcBorders>
              <w:top w:val="nil"/>
              <w:left w:val="nil"/>
              <w:bottom w:val="single" w:sz="4" w:space="0" w:color="8EA9DB"/>
              <w:right w:val="nil"/>
            </w:tcBorders>
            <w:shd w:val="clear" w:color="auto" w:fill="auto"/>
            <w:noWrap/>
            <w:vAlign w:val="bottom"/>
            <w:hideMark/>
            <w:tcPrChange w:id="1116"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3639AD69" w14:textId="77777777" w:rsidR="0028711E" w:rsidRPr="00137E04" w:rsidRDefault="0028711E" w:rsidP="0028711E">
            <w:pPr>
              <w:spacing w:after="0" w:line="240" w:lineRule="auto"/>
              <w:rPr>
                <w:ins w:id="1117" w:author="Shireen Khan" w:date="2024-08-19T06:05:00Z"/>
                <w:rFonts w:ascii="Calibri" w:eastAsia="Times New Roman" w:hAnsi="Calibri" w:cs="Calibri"/>
                <w:color w:val="000000"/>
                <w:highlight w:val="lightGray"/>
                <w:rPrChange w:id="1118" w:author="Shireen Khan" w:date="2024-08-19T06:05:00Z">
                  <w:rPr>
                    <w:ins w:id="1119" w:author="Shireen Khan" w:date="2024-08-19T06:05:00Z"/>
                    <w:rFonts w:ascii="Calibri" w:eastAsia="Times New Roman" w:hAnsi="Calibri" w:cs="Calibri"/>
                    <w:color w:val="000000"/>
                  </w:rPr>
                </w:rPrChange>
              </w:rPr>
            </w:pPr>
            <w:ins w:id="1120" w:author="Shireen Khan" w:date="2024-08-19T06:05:00Z">
              <w:r w:rsidRPr="00137E04">
                <w:rPr>
                  <w:rFonts w:ascii="Calibri" w:eastAsia="Times New Roman" w:hAnsi="Calibri" w:cs="Calibri"/>
                  <w:color w:val="000000"/>
                  <w:highlight w:val="lightGray"/>
                  <w:rPrChange w:id="1121" w:author="Shireen Khan" w:date="2024-08-19T06:05:00Z">
                    <w:rPr>
                      <w:rFonts w:ascii="Calibri" w:eastAsia="Times New Roman" w:hAnsi="Calibri" w:cs="Calibri"/>
                      <w:color w:val="000000"/>
                    </w:rPr>
                  </w:rPrChange>
                </w:rPr>
                <w:t>Submitted</w:t>
              </w:r>
            </w:ins>
          </w:p>
        </w:tc>
        <w:tc>
          <w:tcPr>
            <w:tcW w:w="4483" w:type="dxa"/>
            <w:tcBorders>
              <w:top w:val="nil"/>
              <w:left w:val="nil"/>
              <w:bottom w:val="single" w:sz="4" w:space="0" w:color="8EA9DB"/>
              <w:right w:val="nil"/>
            </w:tcBorders>
            <w:shd w:val="clear" w:color="auto" w:fill="auto"/>
            <w:vAlign w:val="bottom"/>
            <w:hideMark/>
            <w:tcPrChange w:id="1122"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5DBE66E4" w14:textId="77777777" w:rsidR="0028711E" w:rsidRPr="0028711E" w:rsidRDefault="0028711E" w:rsidP="0028711E">
            <w:pPr>
              <w:spacing w:after="0" w:line="240" w:lineRule="auto"/>
              <w:rPr>
                <w:ins w:id="1123" w:author="Shireen Khan" w:date="2024-08-19T06:05:00Z"/>
                <w:rFonts w:ascii="Calibri" w:eastAsia="Times New Roman" w:hAnsi="Calibri" w:cs="Calibri"/>
                <w:color w:val="000000"/>
              </w:rPr>
            </w:pPr>
            <w:ins w:id="1124" w:author="Shireen Khan" w:date="2024-08-19T06:05:00Z">
              <w:r w:rsidRPr="0028711E">
                <w:rPr>
                  <w:rFonts w:ascii="Calibri" w:eastAsia="Times New Roman" w:hAnsi="Calibri" w:cs="Calibri"/>
                  <w:color w:val="000000"/>
                </w:rPr>
                <w:t>The created HL7 file was sent to the 3rd party</w:t>
              </w:r>
            </w:ins>
          </w:p>
        </w:tc>
        <w:tc>
          <w:tcPr>
            <w:tcW w:w="1264" w:type="dxa"/>
            <w:tcBorders>
              <w:top w:val="nil"/>
              <w:left w:val="nil"/>
              <w:bottom w:val="single" w:sz="4" w:space="0" w:color="8EA9DB"/>
              <w:right w:val="single" w:sz="4" w:space="0" w:color="8EA9DB"/>
            </w:tcBorders>
            <w:shd w:val="clear" w:color="auto" w:fill="auto"/>
            <w:noWrap/>
            <w:vAlign w:val="bottom"/>
            <w:hideMark/>
            <w:tcPrChange w:id="1125"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6C7E192F" w14:textId="77777777" w:rsidR="0028711E" w:rsidRPr="0028711E" w:rsidRDefault="0028711E" w:rsidP="0028711E">
            <w:pPr>
              <w:spacing w:after="0" w:line="240" w:lineRule="auto"/>
              <w:rPr>
                <w:ins w:id="1126" w:author="Shireen Khan" w:date="2024-08-19T06:05:00Z"/>
                <w:rFonts w:ascii="Calibri" w:eastAsia="Times New Roman" w:hAnsi="Calibri" w:cs="Calibri"/>
                <w:color w:val="000000"/>
              </w:rPr>
            </w:pPr>
            <w:ins w:id="1127" w:author="Shireen Khan" w:date="2024-08-19T06:05:00Z">
              <w:r w:rsidRPr="0028711E">
                <w:rPr>
                  <w:rFonts w:ascii="Calibri" w:eastAsia="Times New Roman" w:hAnsi="Calibri" w:cs="Calibri"/>
                  <w:color w:val="000000"/>
                </w:rPr>
                <w:t>Yes</w:t>
              </w:r>
            </w:ins>
          </w:p>
        </w:tc>
      </w:tr>
      <w:tr w:rsidR="0028711E" w:rsidRPr="0028711E" w14:paraId="04D5CFA0" w14:textId="77777777" w:rsidTr="00137E04">
        <w:trPr>
          <w:trHeight w:val="456"/>
          <w:ins w:id="1128" w:author="Shireen Khan" w:date="2024-08-19T06:05:00Z"/>
          <w:trPrChange w:id="1129" w:author="Shireen Khan" w:date="2024-08-19T06:05:00Z">
            <w:trPr>
              <w:trHeight w:val="576"/>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130"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571C70B2" w14:textId="77777777" w:rsidR="0028711E" w:rsidRPr="0028711E" w:rsidRDefault="0028711E" w:rsidP="0028711E">
            <w:pPr>
              <w:spacing w:after="0" w:line="240" w:lineRule="auto"/>
              <w:rPr>
                <w:ins w:id="1131" w:author="Shireen Khan" w:date="2024-08-19T06:05:00Z"/>
                <w:rFonts w:ascii="Calibri" w:eastAsia="Times New Roman" w:hAnsi="Calibri" w:cs="Calibri"/>
                <w:color w:val="000000"/>
              </w:rPr>
            </w:pPr>
            <w:ins w:id="1132" w:author="Shireen Khan" w:date="2024-08-19T06:05:00Z">
              <w:r w:rsidRPr="0028711E">
                <w:rPr>
                  <w:rFonts w:ascii="Calibri" w:eastAsia="Times New Roman" w:hAnsi="Calibri" w:cs="Calibri"/>
                  <w:color w:val="000000"/>
                </w:rPr>
                <w:t>OutBound</w:t>
              </w:r>
            </w:ins>
          </w:p>
        </w:tc>
        <w:tc>
          <w:tcPr>
            <w:tcW w:w="2299" w:type="dxa"/>
            <w:tcBorders>
              <w:top w:val="nil"/>
              <w:left w:val="nil"/>
              <w:bottom w:val="single" w:sz="4" w:space="0" w:color="8EA9DB"/>
              <w:right w:val="nil"/>
            </w:tcBorders>
            <w:shd w:val="clear" w:color="auto" w:fill="auto"/>
            <w:noWrap/>
            <w:vAlign w:val="bottom"/>
            <w:hideMark/>
            <w:tcPrChange w:id="1133"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791C5273" w14:textId="77777777" w:rsidR="0028711E" w:rsidRPr="00137E04" w:rsidRDefault="0028711E" w:rsidP="0028711E">
            <w:pPr>
              <w:spacing w:after="0" w:line="240" w:lineRule="auto"/>
              <w:rPr>
                <w:ins w:id="1134" w:author="Shireen Khan" w:date="2024-08-19T06:05:00Z"/>
                <w:rFonts w:ascii="Calibri" w:eastAsia="Times New Roman" w:hAnsi="Calibri" w:cs="Calibri"/>
                <w:color w:val="000000"/>
                <w:highlight w:val="lightGray"/>
                <w:rPrChange w:id="1135" w:author="Shireen Khan" w:date="2024-08-19T06:05:00Z">
                  <w:rPr>
                    <w:ins w:id="1136" w:author="Shireen Khan" w:date="2024-08-19T06:05:00Z"/>
                    <w:rFonts w:ascii="Calibri" w:eastAsia="Times New Roman" w:hAnsi="Calibri" w:cs="Calibri"/>
                    <w:color w:val="000000"/>
                  </w:rPr>
                </w:rPrChange>
              </w:rPr>
            </w:pPr>
            <w:ins w:id="1137" w:author="Shireen Khan" w:date="2024-08-19T06:05:00Z">
              <w:r w:rsidRPr="00137E04">
                <w:rPr>
                  <w:rFonts w:ascii="Calibri" w:eastAsia="Times New Roman" w:hAnsi="Calibri" w:cs="Calibri"/>
                  <w:color w:val="000000"/>
                  <w:highlight w:val="lightGray"/>
                  <w:rPrChange w:id="1138" w:author="Shireen Khan" w:date="2024-08-19T06:05:00Z">
                    <w:rPr>
                      <w:rFonts w:ascii="Calibri" w:eastAsia="Times New Roman" w:hAnsi="Calibri" w:cs="Calibri"/>
                      <w:color w:val="000000"/>
                    </w:rPr>
                  </w:rPrChange>
                </w:rPr>
                <w:t>HL7 Created</w:t>
              </w:r>
            </w:ins>
          </w:p>
        </w:tc>
        <w:tc>
          <w:tcPr>
            <w:tcW w:w="4483" w:type="dxa"/>
            <w:tcBorders>
              <w:top w:val="nil"/>
              <w:left w:val="nil"/>
              <w:bottom w:val="single" w:sz="4" w:space="0" w:color="8EA9DB"/>
              <w:right w:val="nil"/>
            </w:tcBorders>
            <w:shd w:val="clear" w:color="auto" w:fill="auto"/>
            <w:vAlign w:val="bottom"/>
            <w:hideMark/>
            <w:tcPrChange w:id="1139"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4E93F44C" w14:textId="77777777" w:rsidR="0028711E" w:rsidRPr="0028711E" w:rsidRDefault="0028711E" w:rsidP="0028711E">
            <w:pPr>
              <w:spacing w:after="0" w:line="240" w:lineRule="auto"/>
              <w:rPr>
                <w:ins w:id="1140" w:author="Shireen Khan" w:date="2024-08-19T06:05:00Z"/>
                <w:rFonts w:ascii="Calibri" w:eastAsia="Times New Roman" w:hAnsi="Calibri" w:cs="Calibri"/>
                <w:color w:val="000000"/>
              </w:rPr>
            </w:pPr>
            <w:ins w:id="1141" w:author="Shireen Khan" w:date="2024-08-19T06:05:00Z">
              <w:r w:rsidRPr="0028711E">
                <w:rPr>
                  <w:rFonts w:ascii="Calibri" w:eastAsia="Times New Roman" w:hAnsi="Calibri" w:cs="Calibri"/>
                  <w:color w:val="000000"/>
                </w:rPr>
                <w:t>The system created an HL7 file according to specifications</w:t>
              </w:r>
            </w:ins>
          </w:p>
        </w:tc>
        <w:tc>
          <w:tcPr>
            <w:tcW w:w="1264" w:type="dxa"/>
            <w:tcBorders>
              <w:top w:val="nil"/>
              <w:left w:val="nil"/>
              <w:bottom w:val="single" w:sz="4" w:space="0" w:color="8EA9DB"/>
              <w:right w:val="single" w:sz="4" w:space="0" w:color="8EA9DB"/>
            </w:tcBorders>
            <w:shd w:val="clear" w:color="auto" w:fill="auto"/>
            <w:noWrap/>
            <w:vAlign w:val="bottom"/>
            <w:hideMark/>
            <w:tcPrChange w:id="1142"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1D0FDE74" w14:textId="77777777" w:rsidR="0028711E" w:rsidRPr="0028711E" w:rsidRDefault="0028711E" w:rsidP="0028711E">
            <w:pPr>
              <w:spacing w:after="0" w:line="240" w:lineRule="auto"/>
              <w:rPr>
                <w:ins w:id="1143" w:author="Shireen Khan" w:date="2024-08-19T06:05:00Z"/>
                <w:rFonts w:ascii="Calibri" w:eastAsia="Times New Roman" w:hAnsi="Calibri" w:cs="Calibri"/>
                <w:color w:val="000000"/>
              </w:rPr>
            </w:pPr>
            <w:ins w:id="1144" w:author="Shireen Khan" w:date="2024-08-19T06:05:00Z">
              <w:r w:rsidRPr="0028711E">
                <w:rPr>
                  <w:rFonts w:ascii="Calibri" w:eastAsia="Times New Roman" w:hAnsi="Calibri" w:cs="Calibri"/>
                  <w:color w:val="000000"/>
                </w:rPr>
                <w:t>Yes</w:t>
              </w:r>
            </w:ins>
          </w:p>
        </w:tc>
      </w:tr>
      <w:tr w:rsidR="0028711E" w:rsidRPr="0028711E" w14:paraId="730E81C2" w14:textId="77777777" w:rsidTr="00137E04">
        <w:trPr>
          <w:trHeight w:val="456"/>
          <w:ins w:id="1145" w:author="Shireen Khan" w:date="2024-08-19T06:05:00Z"/>
          <w:trPrChange w:id="1146" w:author="Shireen Khan" w:date="2024-08-19T06:05:00Z">
            <w:trPr>
              <w:trHeight w:val="576"/>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147"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198AEB8B" w14:textId="77777777" w:rsidR="0028711E" w:rsidRPr="0028711E" w:rsidRDefault="0028711E" w:rsidP="0028711E">
            <w:pPr>
              <w:spacing w:after="0" w:line="240" w:lineRule="auto"/>
              <w:rPr>
                <w:ins w:id="1148" w:author="Shireen Khan" w:date="2024-08-19T06:05:00Z"/>
                <w:rFonts w:ascii="Calibri" w:eastAsia="Times New Roman" w:hAnsi="Calibri" w:cs="Calibri"/>
                <w:color w:val="000000"/>
              </w:rPr>
            </w:pPr>
            <w:ins w:id="1149" w:author="Shireen Khan" w:date="2024-08-19T06:05:00Z">
              <w:r w:rsidRPr="0028711E">
                <w:rPr>
                  <w:rFonts w:ascii="Calibri" w:eastAsia="Times New Roman" w:hAnsi="Calibri" w:cs="Calibri"/>
                  <w:color w:val="000000"/>
                </w:rPr>
                <w:t>OutBound</w:t>
              </w:r>
            </w:ins>
          </w:p>
        </w:tc>
        <w:tc>
          <w:tcPr>
            <w:tcW w:w="2299" w:type="dxa"/>
            <w:tcBorders>
              <w:top w:val="nil"/>
              <w:left w:val="nil"/>
              <w:bottom w:val="single" w:sz="4" w:space="0" w:color="8EA9DB"/>
              <w:right w:val="nil"/>
            </w:tcBorders>
            <w:shd w:val="clear" w:color="auto" w:fill="auto"/>
            <w:noWrap/>
            <w:vAlign w:val="bottom"/>
            <w:hideMark/>
            <w:tcPrChange w:id="1150"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017AF2BD" w14:textId="77777777" w:rsidR="0028711E" w:rsidRPr="00137E04" w:rsidRDefault="0028711E" w:rsidP="0028711E">
            <w:pPr>
              <w:spacing w:after="0" w:line="240" w:lineRule="auto"/>
              <w:rPr>
                <w:ins w:id="1151" w:author="Shireen Khan" w:date="2024-08-19T06:05:00Z"/>
                <w:rFonts w:ascii="Calibri" w:eastAsia="Times New Roman" w:hAnsi="Calibri" w:cs="Calibri"/>
                <w:color w:val="000000"/>
                <w:highlight w:val="lightGray"/>
                <w:rPrChange w:id="1152" w:author="Shireen Khan" w:date="2024-08-19T06:05:00Z">
                  <w:rPr>
                    <w:ins w:id="1153" w:author="Shireen Khan" w:date="2024-08-19T06:05:00Z"/>
                    <w:rFonts w:ascii="Calibri" w:eastAsia="Times New Roman" w:hAnsi="Calibri" w:cs="Calibri"/>
                    <w:color w:val="000000"/>
                  </w:rPr>
                </w:rPrChange>
              </w:rPr>
            </w:pPr>
            <w:ins w:id="1154" w:author="Shireen Khan" w:date="2024-08-19T06:05:00Z">
              <w:r w:rsidRPr="00137E04">
                <w:rPr>
                  <w:rFonts w:ascii="Calibri" w:eastAsia="Times New Roman" w:hAnsi="Calibri" w:cs="Calibri"/>
                  <w:color w:val="000000"/>
                  <w:highlight w:val="lightGray"/>
                  <w:rPrChange w:id="1155" w:author="Shireen Khan" w:date="2024-08-19T06:05:00Z">
                    <w:rPr>
                      <w:rFonts w:ascii="Calibri" w:eastAsia="Times New Roman" w:hAnsi="Calibri" w:cs="Calibri"/>
                      <w:color w:val="000000"/>
                    </w:rPr>
                  </w:rPrChange>
                </w:rPr>
                <w:t>Rejected</w:t>
              </w:r>
            </w:ins>
          </w:p>
        </w:tc>
        <w:tc>
          <w:tcPr>
            <w:tcW w:w="4483" w:type="dxa"/>
            <w:tcBorders>
              <w:top w:val="nil"/>
              <w:left w:val="nil"/>
              <w:bottom w:val="single" w:sz="4" w:space="0" w:color="8EA9DB"/>
              <w:right w:val="nil"/>
            </w:tcBorders>
            <w:shd w:val="clear" w:color="auto" w:fill="auto"/>
            <w:vAlign w:val="bottom"/>
            <w:hideMark/>
            <w:tcPrChange w:id="1156"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64BEFBD3" w14:textId="77777777" w:rsidR="0028711E" w:rsidRPr="0028711E" w:rsidRDefault="0028711E" w:rsidP="0028711E">
            <w:pPr>
              <w:spacing w:after="0" w:line="240" w:lineRule="auto"/>
              <w:rPr>
                <w:ins w:id="1157" w:author="Shireen Khan" w:date="2024-08-19T06:05:00Z"/>
                <w:rFonts w:ascii="Calibri" w:eastAsia="Times New Roman" w:hAnsi="Calibri" w:cs="Calibri"/>
                <w:color w:val="000000"/>
              </w:rPr>
            </w:pPr>
            <w:ins w:id="1158" w:author="Shireen Khan" w:date="2024-08-19T06:05:00Z">
              <w:r w:rsidRPr="0028711E">
                <w:rPr>
                  <w:rFonts w:ascii="Calibri" w:eastAsia="Times New Roman" w:hAnsi="Calibri" w:cs="Calibri"/>
                  <w:color w:val="000000"/>
                </w:rPr>
                <w:t>The message was rejected by 3rd party, this could be due to multiple reasons.</w:t>
              </w:r>
            </w:ins>
          </w:p>
        </w:tc>
        <w:tc>
          <w:tcPr>
            <w:tcW w:w="1264" w:type="dxa"/>
            <w:tcBorders>
              <w:top w:val="nil"/>
              <w:left w:val="nil"/>
              <w:bottom w:val="single" w:sz="4" w:space="0" w:color="8EA9DB"/>
              <w:right w:val="single" w:sz="4" w:space="0" w:color="8EA9DB"/>
            </w:tcBorders>
            <w:shd w:val="clear" w:color="auto" w:fill="auto"/>
            <w:noWrap/>
            <w:vAlign w:val="bottom"/>
            <w:hideMark/>
            <w:tcPrChange w:id="1159"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0DCFAC37" w14:textId="77777777" w:rsidR="0028711E" w:rsidRPr="0028711E" w:rsidRDefault="0028711E" w:rsidP="0028711E">
            <w:pPr>
              <w:spacing w:after="0" w:line="240" w:lineRule="auto"/>
              <w:rPr>
                <w:ins w:id="1160" w:author="Shireen Khan" w:date="2024-08-19T06:05:00Z"/>
                <w:rFonts w:ascii="Calibri" w:eastAsia="Times New Roman" w:hAnsi="Calibri" w:cs="Calibri"/>
                <w:color w:val="000000"/>
              </w:rPr>
            </w:pPr>
            <w:ins w:id="1161" w:author="Shireen Khan" w:date="2024-08-19T06:05:00Z">
              <w:r w:rsidRPr="0028711E">
                <w:rPr>
                  <w:rFonts w:ascii="Calibri" w:eastAsia="Times New Roman" w:hAnsi="Calibri" w:cs="Calibri"/>
                  <w:color w:val="000000"/>
                </w:rPr>
                <w:t>No</w:t>
              </w:r>
            </w:ins>
          </w:p>
        </w:tc>
      </w:tr>
      <w:tr w:rsidR="0028711E" w:rsidRPr="0028711E" w14:paraId="3C2C712A" w14:textId="77777777" w:rsidTr="00137E04">
        <w:trPr>
          <w:trHeight w:val="228"/>
          <w:ins w:id="1162" w:author="Shireen Khan" w:date="2024-08-19T06:05:00Z"/>
          <w:trPrChange w:id="1163" w:author="Shireen Khan" w:date="2024-08-19T06:05:00Z">
            <w:trPr>
              <w:trHeight w:val="288"/>
            </w:trPr>
          </w:trPrChange>
        </w:trPr>
        <w:tc>
          <w:tcPr>
            <w:tcW w:w="1277" w:type="dxa"/>
            <w:tcBorders>
              <w:top w:val="nil"/>
              <w:left w:val="single" w:sz="4" w:space="0" w:color="8EA9DB"/>
              <w:bottom w:val="single" w:sz="4" w:space="0" w:color="8EA9DB"/>
              <w:right w:val="nil"/>
            </w:tcBorders>
            <w:shd w:val="clear" w:color="auto" w:fill="auto"/>
            <w:noWrap/>
            <w:vAlign w:val="bottom"/>
            <w:hideMark/>
            <w:tcPrChange w:id="1164" w:author="Shireen Khan" w:date="2024-08-19T06:05:00Z">
              <w:tcPr>
                <w:tcW w:w="1200" w:type="dxa"/>
                <w:tcBorders>
                  <w:top w:val="nil"/>
                  <w:left w:val="single" w:sz="4" w:space="0" w:color="8EA9DB"/>
                  <w:bottom w:val="single" w:sz="4" w:space="0" w:color="8EA9DB"/>
                  <w:right w:val="nil"/>
                </w:tcBorders>
                <w:shd w:val="clear" w:color="auto" w:fill="auto"/>
                <w:noWrap/>
                <w:vAlign w:val="bottom"/>
                <w:hideMark/>
              </w:tcPr>
            </w:tcPrChange>
          </w:tcPr>
          <w:p w14:paraId="0E94F022" w14:textId="77777777" w:rsidR="0028711E" w:rsidRPr="0028711E" w:rsidRDefault="0028711E" w:rsidP="0028711E">
            <w:pPr>
              <w:spacing w:after="0" w:line="240" w:lineRule="auto"/>
              <w:rPr>
                <w:ins w:id="1165" w:author="Shireen Khan" w:date="2024-08-19T06:05:00Z"/>
                <w:rFonts w:ascii="Calibri" w:eastAsia="Times New Roman" w:hAnsi="Calibri" w:cs="Calibri"/>
                <w:color w:val="000000"/>
              </w:rPr>
            </w:pPr>
            <w:ins w:id="1166" w:author="Shireen Khan" w:date="2024-08-19T06:05:00Z">
              <w:r w:rsidRPr="0028711E">
                <w:rPr>
                  <w:rFonts w:ascii="Calibri" w:eastAsia="Times New Roman" w:hAnsi="Calibri" w:cs="Calibri"/>
                  <w:color w:val="000000"/>
                </w:rPr>
                <w:t>OutBound</w:t>
              </w:r>
            </w:ins>
          </w:p>
        </w:tc>
        <w:tc>
          <w:tcPr>
            <w:tcW w:w="2299" w:type="dxa"/>
            <w:tcBorders>
              <w:top w:val="nil"/>
              <w:left w:val="nil"/>
              <w:bottom w:val="single" w:sz="4" w:space="0" w:color="8EA9DB"/>
              <w:right w:val="nil"/>
            </w:tcBorders>
            <w:shd w:val="clear" w:color="auto" w:fill="auto"/>
            <w:noWrap/>
            <w:vAlign w:val="bottom"/>
            <w:hideMark/>
            <w:tcPrChange w:id="1167" w:author="Shireen Khan" w:date="2024-08-19T06:05:00Z">
              <w:tcPr>
                <w:tcW w:w="2160" w:type="dxa"/>
                <w:tcBorders>
                  <w:top w:val="nil"/>
                  <w:left w:val="nil"/>
                  <w:bottom w:val="single" w:sz="4" w:space="0" w:color="8EA9DB"/>
                  <w:right w:val="nil"/>
                </w:tcBorders>
                <w:shd w:val="clear" w:color="auto" w:fill="auto"/>
                <w:noWrap/>
                <w:vAlign w:val="bottom"/>
                <w:hideMark/>
              </w:tcPr>
            </w:tcPrChange>
          </w:tcPr>
          <w:p w14:paraId="02CCF730" w14:textId="77777777" w:rsidR="0028711E" w:rsidRPr="00137E04" w:rsidRDefault="0028711E" w:rsidP="0028711E">
            <w:pPr>
              <w:spacing w:after="0" w:line="240" w:lineRule="auto"/>
              <w:rPr>
                <w:ins w:id="1168" w:author="Shireen Khan" w:date="2024-08-19T06:05:00Z"/>
                <w:rFonts w:ascii="Calibri" w:eastAsia="Times New Roman" w:hAnsi="Calibri" w:cs="Calibri"/>
                <w:color w:val="000000"/>
                <w:highlight w:val="lightGray"/>
                <w:rPrChange w:id="1169" w:author="Shireen Khan" w:date="2024-08-19T06:05:00Z">
                  <w:rPr>
                    <w:ins w:id="1170" w:author="Shireen Khan" w:date="2024-08-19T06:05:00Z"/>
                    <w:rFonts w:ascii="Calibri" w:eastAsia="Times New Roman" w:hAnsi="Calibri" w:cs="Calibri"/>
                    <w:color w:val="000000"/>
                  </w:rPr>
                </w:rPrChange>
              </w:rPr>
            </w:pPr>
            <w:ins w:id="1171" w:author="Shireen Khan" w:date="2024-08-19T06:05:00Z">
              <w:r w:rsidRPr="00137E04">
                <w:rPr>
                  <w:rFonts w:ascii="Calibri" w:eastAsia="Times New Roman" w:hAnsi="Calibri" w:cs="Calibri"/>
                  <w:color w:val="000000"/>
                  <w:highlight w:val="lightGray"/>
                  <w:rPrChange w:id="1172" w:author="Shireen Khan" w:date="2024-08-19T06:05:00Z">
                    <w:rPr>
                      <w:rFonts w:ascii="Calibri" w:eastAsia="Times New Roman" w:hAnsi="Calibri" w:cs="Calibri"/>
                      <w:color w:val="000000"/>
                    </w:rPr>
                  </w:rPrChange>
                </w:rPr>
                <w:t>Submission Failed</w:t>
              </w:r>
            </w:ins>
          </w:p>
        </w:tc>
        <w:tc>
          <w:tcPr>
            <w:tcW w:w="4483" w:type="dxa"/>
            <w:tcBorders>
              <w:top w:val="nil"/>
              <w:left w:val="nil"/>
              <w:bottom w:val="single" w:sz="4" w:space="0" w:color="8EA9DB"/>
              <w:right w:val="nil"/>
            </w:tcBorders>
            <w:shd w:val="clear" w:color="auto" w:fill="auto"/>
            <w:vAlign w:val="bottom"/>
            <w:hideMark/>
            <w:tcPrChange w:id="1173" w:author="Shireen Khan" w:date="2024-08-19T06:05:00Z">
              <w:tcPr>
                <w:tcW w:w="4360" w:type="dxa"/>
                <w:tcBorders>
                  <w:top w:val="nil"/>
                  <w:left w:val="nil"/>
                  <w:bottom w:val="single" w:sz="4" w:space="0" w:color="8EA9DB"/>
                  <w:right w:val="nil"/>
                </w:tcBorders>
                <w:shd w:val="clear" w:color="auto" w:fill="auto"/>
                <w:vAlign w:val="bottom"/>
                <w:hideMark/>
              </w:tcPr>
            </w:tcPrChange>
          </w:tcPr>
          <w:p w14:paraId="0C338DB6" w14:textId="77777777" w:rsidR="0028711E" w:rsidRPr="0028711E" w:rsidRDefault="0028711E" w:rsidP="0028711E">
            <w:pPr>
              <w:spacing w:after="0" w:line="240" w:lineRule="auto"/>
              <w:rPr>
                <w:ins w:id="1174" w:author="Shireen Khan" w:date="2024-08-19T06:05:00Z"/>
                <w:rFonts w:ascii="Calibri" w:eastAsia="Times New Roman" w:hAnsi="Calibri" w:cs="Calibri"/>
                <w:color w:val="000000"/>
              </w:rPr>
            </w:pPr>
            <w:ins w:id="1175" w:author="Shireen Khan" w:date="2024-08-19T06:05:00Z">
              <w:r w:rsidRPr="0028711E">
                <w:rPr>
                  <w:rFonts w:ascii="Calibri" w:eastAsia="Times New Roman" w:hAnsi="Calibri" w:cs="Calibri"/>
                  <w:color w:val="000000"/>
                </w:rPr>
                <w:t>The created HL7 file was not sent to the 3rd party</w:t>
              </w:r>
            </w:ins>
          </w:p>
        </w:tc>
        <w:tc>
          <w:tcPr>
            <w:tcW w:w="1264" w:type="dxa"/>
            <w:tcBorders>
              <w:top w:val="nil"/>
              <w:left w:val="nil"/>
              <w:bottom w:val="single" w:sz="4" w:space="0" w:color="8EA9DB"/>
              <w:right w:val="single" w:sz="4" w:space="0" w:color="8EA9DB"/>
            </w:tcBorders>
            <w:shd w:val="clear" w:color="auto" w:fill="auto"/>
            <w:noWrap/>
            <w:vAlign w:val="bottom"/>
            <w:hideMark/>
            <w:tcPrChange w:id="1176" w:author="Shireen Khan" w:date="2024-08-19T06:05:00Z">
              <w:tcPr>
                <w:tcW w:w="1040" w:type="dxa"/>
                <w:tcBorders>
                  <w:top w:val="nil"/>
                  <w:left w:val="nil"/>
                  <w:bottom w:val="single" w:sz="4" w:space="0" w:color="8EA9DB"/>
                  <w:right w:val="single" w:sz="4" w:space="0" w:color="8EA9DB"/>
                </w:tcBorders>
                <w:shd w:val="clear" w:color="auto" w:fill="auto"/>
                <w:noWrap/>
                <w:vAlign w:val="bottom"/>
                <w:hideMark/>
              </w:tcPr>
            </w:tcPrChange>
          </w:tcPr>
          <w:p w14:paraId="30D0251C" w14:textId="77777777" w:rsidR="0028711E" w:rsidRPr="0028711E" w:rsidRDefault="0028711E" w:rsidP="0028711E">
            <w:pPr>
              <w:spacing w:after="0" w:line="240" w:lineRule="auto"/>
              <w:rPr>
                <w:ins w:id="1177" w:author="Shireen Khan" w:date="2024-08-19T06:05:00Z"/>
                <w:rFonts w:ascii="Calibri" w:eastAsia="Times New Roman" w:hAnsi="Calibri" w:cs="Calibri"/>
                <w:color w:val="000000"/>
              </w:rPr>
            </w:pPr>
            <w:ins w:id="1178" w:author="Shireen Khan" w:date="2024-08-19T06:05:00Z">
              <w:r w:rsidRPr="0028711E">
                <w:rPr>
                  <w:rFonts w:ascii="Calibri" w:eastAsia="Times New Roman" w:hAnsi="Calibri" w:cs="Calibri"/>
                  <w:color w:val="000000"/>
                </w:rPr>
                <w:t>Yes</w:t>
              </w:r>
            </w:ins>
          </w:p>
        </w:tc>
      </w:tr>
    </w:tbl>
    <w:p w14:paraId="4339F1B1" w14:textId="77777777" w:rsidR="007E262C" w:rsidRPr="007E262C" w:rsidRDefault="007E262C">
      <w:pPr>
        <w:pStyle w:val="NoSpacing"/>
        <w:rPr>
          <w:ins w:id="1179" w:author="Shireen Khan" w:date="2024-08-19T06:03:00Z"/>
          <w:color w:val="FF0000"/>
          <w:highlight w:val="yellow"/>
          <w:rPrChange w:id="1180" w:author="Shireen Khan" w:date="2024-08-19T06:03:00Z">
            <w:rPr>
              <w:ins w:id="1181" w:author="Shireen Khan" w:date="2024-08-19T06:03:00Z"/>
              <w:highlight w:val="yellow"/>
            </w:rPr>
          </w:rPrChange>
        </w:rPr>
        <w:pPrChange w:id="1182" w:author="Shireen Khan" w:date="2024-08-19T06:05:00Z">
          <w:pPr>
            <w:pStyle w:val="NoSpacing"/>
            <w:numPr>
              <w:numId w:val="20"/>
            </w:numPr>
            <w:ind w:left="720" w:hanging="360"/>
          </w:pPr>
        </w:pPrChange>
      </w:pPr>
    </w:p>
    <w:p w14:paraId="59A7A928" w14:textId="5EDD5BFA" w:rsidR="007E262C" w:rsidRPr="007E262C" w:rsidRDefault="007E262C">
      <w:pPr>
        <w:pStyle w:val="NoSpacing"/>
        <w:ind w:left="720"/>
        <w:rPr>
          <w:ins w:id="1183" w:author="Shireen Khan" w:date="2024-08-19T06:03:00Z"/>
          <w:color w:val="FF0000"/>
          <w:highlight w:val="yellow"/>
          <w:rPrChange w:id="1184" w:author="Shireen Khan" w:date="2024-08-19T06:03:00Z">
            <w:rPr>
              <w:ins w:id="1185" w:author="Shireen Khan" w:date="2024-08-19T06:03:00Z"/>
              <w:highlight w:val="yellow"/>
            </w:rPr>
          </w:rPrChange>
        </w:rPr>
        <w:pPrChange w:id="1186" w:author="Shireen Khan" w:date="2024-08-19T06:03:00Z">
          <w:pPr>
            <w:pStyle w:val="NoSpacing"/>
            <w:numPr>
              <w:numId w:val="20"/>
            </w:numPr>
            <w:ind w:left="720" w:hanging="360"/>
          </w:pPr>
        </w:pPrChange>
      </w:pPr>
    </w:p>
    <w:p w14:paraId="31064E9E" w14:textId="21B64BD8" w:rsidR="00B66DF8" w:rsidRPr="00B66DF8" w:rsidRDefault="00B66DF8">
      <w:pPr>
        <w:pStyle w:val="NoSpacing"/>
        <w:rPr>
          <w:b/>
          <w:rPrChange w:id="1187" w:author="Shireen Khan" w:date="2024-08-16T03:34:00Z">
            <w:rPr/>
          </w:rPrChange>
        </w:rPr>
        <w:pPrChange w:id="1188" w:author="Shireen Khan" w:date="2024-08-16T03:33:00Z">
          <w:pPr>
            <w:pStyle w:val="ListParagraph"/>
            <w:numPr>
              <w:numId w:val="11"/>
            </w:numPr>
            <w:ind w:left="360" w:hanging="360"/>
          </w:pPr>
        </w:pPrChange>
      </w:pPr>
      <w:ins w:id="1189" w:author="Shireen Khan" w:date="2024-08-16T03:34:00Z">
        <w:r w:rsidRPr="00B66DF8">
          <w:rPr>
            <w:b/>
            <w:rPrChange w:id="1190" w:author="Shireen Khan" w:date="2024-08-16T03:34:00Z">
              <w:rPr>
                <w:b/>
                <w:color w:val="FF0000"/>
              </w:rPr>
            </w:rPrChange>
          </w:rPr>
          <w:t>Format:</w:t>
        </w:r>
      </w:ins>
    </w:p>
    <w:p w14:paraId="366764ED" w14:textId="77777777" w:rsidR="00A16F9C" w:rsidRDefault="00A16F9C" w:rsidP="00A16F9C">
      <w:pPr>
        <w:pStyle w:val="NoSpacing"/>
        <w:rPr>
          <w:ins w:id="1191" w:author="Shireen Khan" w:date="2024-08-16T04:35:00Z"/>
        </w:rPr>
      </w:pPr>
    </w:p>
    <w:p w14:paraId="48E51282" w14:textId="1ED6EDA4" w:rsidR="00FA40B7" w:rsidRDefault="00FA40B7">
      <w:pPr>
        <w:pStyle w:val="NoSpacing"/>
        <w:pPrChange w:id="1192" w:author="Shireen Khan" w:date="2024-08-16T04:35:00Z">
          <w:pPr>
            <w:pStyle w:val="ListParagraph"/>
            <w:ind w:left="1080"/>
          </w:pPr>
        </w:pPrChange>
      </w:pPr>
      <w:r>
        <w:t>&lt;&lt;HL7 Message Status&gt;&gt;</w:t>
      </w:r>
    </w:p>
    <w:p w14:paraId="1703EFED" w14:textId="77777777" w:rsidR="00FA40B7" w:rsidRDefault="00FA40B7">
      <w:pPr>
        <w:pStyle w:val="NoSpacing"/>
        <w:pPrChange w:id="1193" w:author="Shireen Khan" w:date="2024-08-16T04:35:00Z">
          <w:pPr>
            <w:pStyle w:val="ListParagraph"/>
            <w:ind w:left="1080"/>
          </w:pPr>
        </w:pPrChange>
      </w:pPr>
      <w:r>
        <w:t>&lt;&lt;User Name who performed the action&gt;&gt; &lt;&lt;Date &amp; Time on which the action is performed&gt;&gt;</w:t>
      </w:r>
    </w:p>
    <w:p w14:paraId="0449D0AB" w14:textId="77777777" w:rsidR="00A16F9C" w:rsidRDefault="00A16F9C" w:rsidP="00A16F9C">
      <w:pPr>
        <w:pStyle w:val="NoSpacing"/>
        <w:rPr>
          <w:ins w:id="1194" w:author="Shireen Khan" w:date="2024-08-16T04:35:00Z"/>
        </w:rPr>
      </w:pPr>
    </w:p>
    <w:p w14:paraId="0D1823C1" w14:textId="6E8520D7" w:rsidR="004D3EAF" w:rsidRDefault="004D3EAF">
      <w:pPr>
        <w:pStyle w:val="NoSpacing"/>
        <w:pPrChange w:id="1195" w:author="Shireen Khan" w:date="2024-08-16T04:35:00Z">
          <w:pPr>
            <w:pStyle w:val="ListParagraph"/>
            <w:numPr>
              <w:numId w:val="11"/>
            </w:numPr>
            <w:ind w:left="360" w:hanging="360"/>
          </w:pPr>
        </w:pPrChange>
      </w:pPr>
      <w:r>
        <w:t>In case of error, system shall display error information also such as</w:t>
      </w:r>
    </w:p>
    <w:p w14:paraId="72204F9E" w14:textId="77777777" w:rsidR="004D3EAF" w:rsidRDefault="004D3EAF">
      <w:pPr>
        <w:pStyle w:val="NoSpacing"/>
        <w:pPrChange w:id="1196" w:author="Shireen Khan" w:date="2024-08-16T04:35:00Z">
          <w:pPr>
            <w:pStyle w:val="ListParagraph"/>
            <w:ind w:left="1080"/>
          </w:pPr>
        </w:pPrChange>
      </w:pPr>
      <w:r>
        <w:t>&lt;&lt;Error Code:&gt;&gt; &lt;&lt;Error Category&gt;&gt;</w:t>
      </w:r>
    </w:p>
    <w:p w14:paraId="5C9B5C8E" w14:textId="77777777" w:rsidR="004D3EAF" w:rsidRDefault="004D3EAF">
      <w:pPr>
        <w:pStyle w:val="NoSpacing"/>
        <w:pPrChange w:id="1197" w:author="Shireen Khan" w:date="2024-08-16T04:35:00Z">
          <w:pPr>
            <w:pStyle w:val="ListParagraph"/>
            <w:ind w:left="1080"/>
          </w:pPr>
        </w:pPrChange>
      </w:pPr>
      <w:r>
        <w:t>&lt;&lt;Error Description&gt;&gt;</w:t>
      </w:r>
    </w:p>
    <w:p w14:paraId="4F3A8CAD" w14:textId="77777777" w:rsidR="004D3EAF" w:rsidRDefault="004D3EAF">
      <w:pPr>
        <w:pStyle w:val="NoSpacing"/>
        <w:pPrChange w:id="1198" w:author="Shireen Khan" w:date="2024-08-16T04:35:00Z">
          <w:pPr>
            <w:pStyle w:val="ListParagraph"/>
            <w:ind w:left="1080"/>
          </w:pPr>
        </w:pPrChange>
      </w:pPr>
      <w:r>
        <w:t xml:space="preserve">&lt;&lt;User message&gt;&gt; </w:t>
      </w:r>
    </w:p>
    <w:p w14:paraId="1433A191" w14:textId="3797A25A" w:rsidR="004D3EAF" w:rsidDel="00A16F9C" w:rsidRDefault="004D3EAF">
      <w:pPr>
        <w:pStyle w:val="NoSpacing"/>
        <w:rPr>
          <w:del w:id="1199" w:author="Shireen Khan" w:date="2024-08-16T04:35:00Z"/>
        </w:rPr>
        <w:pPrChange w:id="1200" w:author="Shireen Khan" w:date="2024-08-16T04:35:00Z">
          <w:pPr>
            <w:pStyle w:val="ListParagraph"/>
            <w:ind w:left="1080"/>
          </w:pPr>
        </w:pPrChange>
      </w:pPr>
    </w:p>
    <w:p w14:paraId="26307022" w14:textId="1A078EB6" w:rsidR="00496167" w:rsidRDefault="004D3EAF">
      <w:pPr>
        <w:pStyle w:val="NoSpacing"/>
        <w:rPr>
          <w:ins w:id="1201" w:author="Shireen Khan" w:date="2024-08-13T09:41:00Z"/>
          <w:color w:val="FF0000"/>
        </w:rPr>
        <w:pPrChange w:id="1202" w:author="Shireen Khan" w:date="2024-08-16T04:35:00Z">
          <w:pPr>
            <w:pStyle w:val="ListParagraph"/>
            <w:ind w:left="1080"/>
          </w:pPr>
        </w:pPrChange>
      </w:pPr>
      <w:r w:rsidRPr="007865CC">
        <w:rPr>
          <w:b/>
        </w:rPr>
        <w:t>Note:</w:t>
      </w:r>
      <w:r>
        <w:t xml:space="preserve"> The text</w:t>
      </w:r>
      <w:r w:rsidR="008856CC">
        <w:t xml:space="preserve"> color</w:t>
      </w:r>
      <w:r>
        <w:t xml:space="preserve"> of ‘Error description’ will be in accordance with the severity color.</w:t>
      </w:r>
      <w:ins w:id="1203" w:author="Bilal Hahsmat" w:date="2024-08-07T19:58:00Z">
        <w:r w:rsidR="00236B70">
          <w:t xml:space="preserve"> </w:t>
        </w:r>
      </w:ins>
    </w:p>
    <w:p w14:paraId="36CA872C" w14:textId="1D602A84" w:rsidR="00490337" w:rsidRPr="00490337" w:rsidRDefault="00490337">
      <w:pPr>
        <w:rPr>
          <w:ins w:id="1204" w:author="Shireen Khan" w:date="2024-08-13T09:35:00Z"/>
          <w:color w:val="FF0000"/>
          <w:rPrChange w:id="1205" w:author="Shireen Khan" w:date="2024-08-13T09:41:00Z">
            <w:rPr>
              <w:ins w:id="1206" w:author="Shireen Khan" w:date="2024-08-13T09:35:00Z"/>
            </w:rPr>
          </w:rPrChange>
        </w:rPr>
        <w:pPrChange w:id="1207" w:author="Shireen Khan" w:date="2024-08-13T09:41:00Z">
          <w:pPr>
            <w:pStyle w:val="ListParagraph"/>
            <w:ind w:left="1080"/>
          </w:pPr>
        </w:pPrChange>
      </w:pPr>
      <w:ins w:id="1208" w:author="Shireen Khan" w:date="2024-08-13T09:41:00Z">
        <w:r>
          <w:rPr>
            <w:noProof/>
          </w:rPr>
          <w:lastRenderedPageBreak/>
          <w:drawing>
            <wp:inline distT="0" distB="0" distL="0" distR="0" wp14:anchorId="0D4BBF4E" wp14:editId="4ED63FCD">
              <wp:extent cx="5943600" cy="2844800"/>
              <wp:effectExtent l="19050" t="19050" r="19050" b="12700"/>
              <wp:docPr id="789409196" name="Picture 78940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4800"/>
                      </a:xfrm>
                      <a:prstGeom prst="rect">
                        <a:avLst/>
                      </a:prstGeom>
                      <a:ln>
                        <a:solidFill>
                          <a:schemeClr val="accent1"/>
                        </a:solidFill>
                      </a:ln>
                    </pic:spPr>
                  </pic:pic>
                </a:graphicData>
              </a:graphic>
            </wp:inline>
          </w:drawing>
        </w:r>
      </w:ins>
    </w:p>
    <w:p w14:paraId="15E3DDD8" w14:textId="77777777" w:rsidR="00490337" w:rsidRDefault="00496167" w:rsidP="00496167">
      <w:pPr>
        <w:pStyle w:val="ListParagraph"/>
        <w:numPr>
          <w:ilvl w:val="0"/>
          <w:numId w:val="11"/>
        </w:numPr>
        <w:rPr>
          <w:ins w:id="1209" w:author="Shireen Khan" w:date="2024-08-13T09:41:00Z"/>
        </w:rPr>
      </w:pPr>
      <w:ins w:id="1210" w:author="Shireen Khan" w:date="2024-08-13T09:39:00Z">
        <w:r>
          <w:t xml:space="preserve">Upon clicking status </w:t>
        </w:r>
      </w:ins>
      <w:ins w:id="1211" w:author="Shireen Khan" w:date="2024-08-13T09:40:00Z">
        <w:r w:rsidR="00490337">
          <w:t>dropdown</w:t>
        </w:r>
      </w:ins>
      <w:ins w:id="1212" w:author="Shireen Khan" w:date="2024-08-13T09:39:00Z">
        <w:r>
          <w:t xml:space="preserve">, </w:t>
        </w:r>
      </w:ins>
      <w:ins w:id="1213" w:author="Shireen Khan" w:date="2024-08-13T09:41:00Z">
        <w:r w:rsidR="00490337">
          <w:t xml:space="preserve">the </w:t>
        </w:r>
      </w:ins>
      <w:ins w:id="1214" w:author="Shireen Khan" w:date="2024-08-13T09:39:00Z">
        <w:r>
          <w:t xml:space="preserve">system shall </w:t>
        </w:r>
      </w:ins>
      <w:ins w:id="1215" w:author="Shireen Khan" w:date="2024-08-13T09:41:00Z">
        <w:r w:rsidR="00490337">
          <w:t xml:space="preserve">give user the option to </w:t>
        </w:r>
      </w:ins>
    </w:p>
    <w:p w14:paraId="755D530E" w14:textId="3B3E9010" w:rsidR="00496167" w:rsidRDefault="00490337" w:rsidP="00490337">
      <w:pPr>
        <w:pStyle w:val="ListParagraph"/>
        <w:numPr>
          <w:ilvl w:val="1"/>
          <w:numId w:val="11"/>
        </w:numPr>
        <w:rPr>
          <w:ins w:id="1216" w:author="Shireen Khan" w:date="2024-08-13T09:42:00Z"/>
        </w:rPr>
      </w:pPr>
      <w:ins w:id="1217" w:author="Shireen Khan" w:date="2024-08-13T09:41:00Z">
        <w:r w:rsidRPr="00B66DF8">
          <w:rPr>
            <w:b/>
            <w:rPrChange w:id="1218" w:author="Shireen Khan" w:date="2024-08-16T03:34:00Z">
              <w:rPr/>
            </w:rPrChange>
          </w:rPr>
          <w:t>D</w:t>
        </w:r>
      </w:ins>
      <w:ins w:id="1219" w:author="Shireen Khan" w:date="2024-08-13T09:42:00Z">
        <w:r w:rsidRPr="00B66DF8">
          <w:rPr>
            <w:b/>
            <w:rPrChange w:id="1220" w:author="Shireen Khan" w:date="2024-08-16T03:34:00Z">
              <w:rPr/>
            </w:rPrChange>
          </w:rPr>
          <w:t>ownload:</w:t>
        </w:r>
      </w:ins>
      <w:ins w:id="1221" w:author="Shireen Khan" w:date="2024-08-13T09:39:00Z">
        <w:r w:rsidR="00496167">
          <w:t xml:space="preserve"> </w:t>
        </w:r>
      </w:ins>
      <w:ins w:id="1222" w:author="Shireen Khan" w:date="2024-08-13T09:42:00Z">
        <w:r>
          <w:t xml:space="preserve">the </w:t>
        </w:r>
      </w:ins>
      <w:ins w:id="1223" w:author="Shireen Khan" w:date="2024-08-13T09:39:00Z">
        <w:r w:rsidR="00496167">
          <w:t>HL7</w:t>
        </w:r>
      </w:ins>
      <w:ins w:id="1224" w:author="Shireen Khan" w:date="2024-08-13T09:42:00Z">
        <w:r>
          <w:t xml:space="preserve"> message</w:t>
        </w:r>
      </w:ins>
      <w:ins w:id="1225" w:author="Shireen Khan" w:date="2024-08-13T09:39:00Z">
        <w:r w:rsidR="00496167">
          <w:t xml:space="preserve"> file</w:t>
        </w:r>
      </w:ins>
      <w:ins w:id="1226" w:author="Shireen Khan" w:date="2024-08-13T09:42:00Z">
        <w:r>
          <w:t xml:space="preserve"> in.txt format</w:t>
        </w:r>
      </w:ins>
    </w:p>
    <w:p w14:paraId="43142A89" w14:textId="304C76EC" w:rsidR="00490337" w:rsidRDefault="00490337">
      <w:pPr>
        <w:pStyle w:val="ListParagraph"/>
        <w:numPr>
          <w:ilvl w:val="1"/>
          <w:numId w:val="11"/>
        </w:numPr>
        <w:rPr>
          <w:ins w:id="1227" w:author="Shireen Khan" w:date="2024-08-13T09:41:00Z"/>
        </w:rPr>
        <w:pPrChange w:id="1228" w:author="Shireen Khan" w:date="2024-08-13T09:41:00Z">
          <w:pPr>
            <w:pStyle w:val="ListParagraph"/>
            <w:numPr>
              <w:numId w:val="11"/>
            </w:numPr>
            <w:ind w:left="360" w:hanging="360"/>
          </w:pPr>
        </w:pPrChange>
      </w:pPr>
      <w:ins w:id="1229" w:author="Shireen Khan" w:date="2024-08-13T09:42:00Z">
        <w:r w:rsidRPr="00B66DF8">
          <w:rPr>
            <w:b/>
            <w:rPrChange w:id="1230" w:author="Shireen Khan" w:date="2024-08-16T03:34:00Z">
              <w:rPr/>
            </w:rPrChange>
          </w:rPr>
          <w:t>Preview:</w:t>
        </w:r>
        <w:r>
          <w:t xml:space="preserve"> the HL7 message in </w:t>
        </w:r>
      </w:ins>
      <w:ins w:id="1231" w:author="Shireen Khan" w:date="2024-08-19T09:43:00Z">
        <w:r w:rsidR="00AC02E4">
          <w:t>text</w:t>
        </w:r>
      </w:ins>
      <w:ins w:id="1232" w:author="Shireen Khan" w:date="2024-08-13T09:42:00Z">
        <w:r>
          <w:t xml:space="preserve"> previe</w:t>
        </w:r>
      </w:ins>
      <w:ins w:id="1233" w:author="Shireen Khan" w:date="2024-08-13T09:43:00Z">
        <w:r>
          <w:t>wer</w:t>
        </w:r>
      </w:ins>
    </w:p>
    <w:p w14:paraId="1F801EF6" w14:textId="5E100F08" w:rsidR="00490337" w:rsidRDefault="00490337">
      <w:pPr>
        <w:rPr>
          <w:ins w:id="1234" w:author="Shireen Khan" w:date="2024-08-13T09:39:00Z"/>
        </w:rPr>
        <w:pPrChange w:id="1235" w:author="Shireen Khan" w:date="2024-08-13T09:41:00Z">
          <w:pPr>
            <w:pStyle w:val="ListParagraph"/>
            <w:numPr>
              <w:numId w:val="11"/>
            </w:numPr>
            <w:ind w:left="360" w:hanging="360"/>
          </w:pPr>
        </w:pPrChange>
      </w:pPr>
      <w:ins w:id="1236" w:author="Shireen Khan" w:date="2024-08-13T09:41:00Z">
        <w:r>
          <w:rPr>
            <w:noProof/>
          </w:rPr>
          <w:drawing>
            <wp:inline distT="0" distB="0" distL="0" distR="0" wp14:anchorId="291D9B78" wp14:editId="2104BB41">
              <wp:extent cx="5943600" cy="2844800"/>
              <wp:effectExtent l="19050" t="19050" r="19050" b="12700"/>
              <wp:docPr id="789409197" name="Picture 78940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4800"/>
                      </a:xfrm>
                      <a:prstGeom prst="rect">
                        <a:avLst/>
                      </a:prstGeom>
                      <a:ln>
                        <a:solidFill>
                          <a:schemeClr val="accent1"/>
                        </a:solidFill>
                      </a:ln>
                    </pic:spPr>
                  </pic:pic>
                </a:graphicData>
              </a:graphic>
            </wp:inline>
          </w:drawing>
        </w:r>
      </w:ins>
    </w:p>
    <w:p w14:paraId="02072CB3" w14:textId="69884EB2" w:rsidR="00114BB9" w:rsidRPr="00CB2FC9" w:rsidDel="00B66DF8" w:rsidRDefault="00114BB9">
      <w:pPr>
        <w:rPr>
          <w:del w:id="1237" w:author="Shireen Khan" w:date="2024-08-16T03:34:00Z"/>
        </w:rPr>
        <w:pPrChange w:id="1238" w:author="Shireen Khan" w:date="2024-08-13T09:35:00Z">
          <w:pPr>
            <w:pStyle w:val="ListParagraph"/>
            <w:ind w:left="1080"/>
          </w:pPr>
        </w:pPrChange>
      </w:pPr>
    </w:p>
    <w:p w14:paraId="2CAB04B4" w14:textId="4A16494F" w:rsidR="0044725A" w:rsidRPr="00CB2FC9" w:rsidDel="00490337" w:rsidRDefault="00753708" w:rsidP="00753708">
      <w:pPr>
        <w:rPr>
          <w:ins w:id="1239" w:author="Bilal Hahsmat" w:date="2024-08-07T19:58:00Z"/>
          <w:del w:id="1240" w:author="Shireen Khan" w:date="2024-08-13T09:43:00Z"/>
        </w:rPr>
      </w:pPr>
      <w:del w:id="1241" w:author="Shireen Khan" w:date="2024-08-13T09:37:00Z">
        <w:r w:rsidRPr="0094084C" w:rsidDel="00114BB9">
          <w:rPr>
            <w:noProof/>
          </w:rPr>
          <w:drawing>
            <wp:inline distT="0" distB="0" distL="0" distR="0" wp14:anchorId="458AB117" wp14:editId="0428218F">
              <wp:extent cx="5289846" cy="2534901"/>
              <wp:effectExtent l="19050" t="19050" r="25400" b="18415"/>
              <wp:docPr id="10" name="Picture 10" descr="C:\Users\SHIREE~1.KHA\AppData\Local\Temp\SNAGHTML39404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REE~1.KHA\AppData\Local\Temp\SNAGHTML39404ed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93184" cy="2536500"/>
                      </a:xfrm>
                      <a:prstGeom prst="rect">
                        <a:avLst/>
                      </a:prstGeom>
                      <a:noFill/>
                      <a:ln>
                        <a:solidFill>
                          <a:schemeClr val="accent1"/>
                        </a:solidFill>
                      </a:ln>
                    </pic:spPr>
                  </pic:pic>
                </a:graphicData>
              </a:graphic>
            </wp:inline>
          </w:drawing>
        </w:r>
      </w:del>
    </w:p>
    <w:p w14:paraId="729562C3" w14:textId="1BD9BAB0" w:rsidR="00236B70" w:rsidRPr="00CB2FC9" w:rsidDel="00490337" w:rsidRDefault="00236B70" w:rsidP="00753708">
      <w:pPr>
        <w:rPr>
          <w:ins w:id="1242" w:author="Bilal Hahsmat" w:date="2024-08-07T19:58:00Z"/>
          <w:del w:id="1243" w:author="Shireen Khan" w:date="2024-08-13T09:43:00Z"/>
        </w:rPr>
      </w:pPr>
    </w:p>
    <w:p w14:paraId="37E035FF" w14:textId="77777777" w:rsidR="009D5042" w:rsidRPr="004E0BFB" w:rsidRDefault="007D6F62" w:rsidP="00ED3757">
      <w:pPr>
        <w:pStyle w:val="Heading2"/>
      </w:pPr>
      <w:bookmarkStart w:id="1244" w:name="_Toc175197873"/>
      <w:r>
        <w:t xml:space="preserve">3.7 </w:t>
      </w:r>
      <w:r w:rsidR="00492786" w:rsidRPr="004E0BFB">
        <w:t>Error Detection and Handling</w:t>
      </w:r>
      <w:bookmarkEnd w:id="1244"/>
    </w:p>
    <w:p w14:paraId="2F8451DA" w14:textId="55EFB319" w:rsidR="002E684E" w:rsidRPr="006A0D99" w:rsidRDefault="002E684E" w:rsidP="005C2DDC">
      <w:pPr>
        <w:pStyle w:val="Heading3"/>
        <w:numPr>
          <w:ilvl w:val="2"/>
          <w:numId w:val="40"/>
        </w:numPr>
      </w:pPr>
      <w:bookmarkStart w:id="1245" w:name="_Toc175197874"/>
      <w:r w:rsidRPr="006A0D99">
        <w:t>Automated Error Detection</w:t>
      </w:r>
      <w:bookmarkEnd w:id="1245"/>
    </w:p>
    <w:p w14:paraId="45182EAE" w14:textId="77777777" w:rsidR="005C2DDC" w:rsidRDefault="005C2DDC" w:rsidP="005C2DDC"/>
    <w:p w14:paraId="185695FA" w14:textId="26FA6B8E" w:rsidR="00583345" w:rsidRPr="00A620A5" w:rsidRDefault="002E684E">
      <w:pPr>
        <w:rPr>
          <w:ins w:id="1246" w:author="Shireen Khan" w:date="2024-08-20T02:53:00Z"/>
          <w:b/>
          <w:rPrChange w:id="1247" w:author="Shireen Khan" w:date="2024-08-21T03:31:00Z">
            <w:rPr>
              <w:ins w:id="1248" w:author="Shireen Khan" w:date="2024-08-20T02:53:00Z"/>
            </w:rPr>
          </w:rPrChange>
        </w:rPr>
        <w:pPrChange w:id="1249" w:author="Shireen Khan" w:date="2024-08-20T05:36:00Z">
          <w:pPr>
            <w:pStyle w:val="NoSpacing"/>
          </w:pPr>
        </w:pPrChange>
      </w:pPr>
      <w:r>
        <w:t>The system shall continuously monitor all inbound and outbound messages for errors.</w:t>
      </w:r>
      <w:r w:rsidRPr="002E684E">
        <w:t xml:space="preserve"> Common Error Types</w:t>
      </w:r>
      <w:r>
        <w:t xml:space="preserve"> </w:t>
      </w:r>
      <w:ins w:id="1250" w:author="Bilal Hahsmat" w:date="2024-08-07T20:00:00Z">
        <w:r w:rsidR="00236B70">
          <w:t xml:space="preserve">like </w:t>
        </w:r>
      </w:ins>
      <w:del w:id="1251" w:author="Bilal Hahsmat" w:date="2024-08-07T20:00:00Z">
        <w:r w:rsidDel="00236B70">
          <w:delText>are</w:delText>
        </w:r>
        <w:r w:rsidRPr="002E684E" w:rsidDel="00236B70">
          <w:delText xml:space="preserve"> </w:delText>
        </w:r>
      </w:del>
      <w:r w:rsidR="00227F5F">
        <w:t>c</w:t>
      </w:r>
      <w:r w:rsidRPr="002E684E">
        <w:t>onnectivity issues, data format errors, missing required fields, mismatched patient information</w:t>
      </w:r>
      <w:ins w:id="1252" w:author="Bilal Hahsmat" w:date="2024-08-07T20:00:00Z">
        <w:r w:rsidR="00236B70">
          <w:t xml:space="preserve"> are to be fixed automatically </w:t>
        </w:r>
      </w:ins>
    </w:p>
    <w:p w14:paraId="62128C5E" w14:textId="46C625C8" w:rsidR="00945696" w:rsidRPr="00945696" w:rsidRDefault="00945696">
      <w:pPr>
        <w:pStyle w:val="NoSpacing"/>
        <w:rPr>
          <w:ins w:id="1253" w:author="Shireen Khan" w:date="2024-08-20T02:52:00Z"/>
        </w:rPr>
        <w:pPrChange w:id="1254" w:author="Shireen Khan" w:date="2024-08-20T02:53:00Z">
          <w:pPr/>
        </w:pPrChange>
      </w:pPr>
      <w:ins w:id="1255" w:author="Shireen Khan" w:date="2024-08-20T02:52:00Z">
        <w:r w:rsidRPr="00945696">
          <w:t xml:space="preserve">Once an interface is established between the </w:t>
        </w:r>
        <w:proofErr w:type="spellStart"/>
        <w:r w:rsidRPr="00945696">
          <w:t>CureMD</w:t>
        </w:r>
        <w:proofErr w:type="spellEnd"/>
        <w:r w:rsidRPr="00945696">
          <w:t xml:space="preserve"> application and a lab's system, labs typically do not accept notifications or messages via fax.</w:t>
        </w:r>
      </w:ins>
      <w:ins w:id="1256" w:author="Shireen Khan" w:date="2024-08-20T02:53:00Z">
        <w:r w:rsidR="00583345">
          <w:t xml:space="preserve"> </w:t>
        </w:r>
      </w:ins>
      <w:ins w:id="1257" w:author="Shireen Khan" w:date="2024-08-20T02:52:00Z">
        <w:r w:rsidRPr="00945696">
          <w:t>Customization is essential because each lab specifies its own:</w:t>
        </w:r>
      </w:ins>
    </w:p>
    <w:p w14:paraId="1D0D704B" w14:textId="77777777" w:rsidR="00945696" w:rsidRPr="00945696" w:rsidRDefault="00945696">
      <w:pPr>
        <w:pStyle w:val="NoSpacing"/>
        <w:numPr>
          <w:ilvl w:val="0"/>
          <w:numId w:val="26"/>
        </w:numPr>
        <w:rPr>
          <w:ins w:id="1258" w:author="Shireen Khan" w:date="2024-08-20T02:52:00Z"/>
        </w:rPr>
        <w:pPrChange w:id="1259" w:author="Shireen Khan" w:date="2024-08-20T02:53:00Z">
          <w:pPr/>
        </w:pPrChange>
      </w:pPr>
      <w:ins w:id="1260" w:author="Shireen Khan" w:date="2024-08-20T02:52:00Z">
        <w:r w:rsidRPr="00945696">
          <w:t>Frequency for sending orders</w:t>
        </w:r>
      </w:ins>
    </w:p>
    <w:p w14:paraId="2799C1D8" w14:textId="5C9FC42E" w:rsidR="00945696" w:rsidRDefault="00945696" w:rsidP="00583345">
      <w:pPr>
        <w:pStyle w:val="NoSpacing"/>
        <w:numPr>
          <w:ilvl w:val="0"/>
          <w:numId w:val="26"/>
        </w:numPr>
        <w:rPr>
          <w:ins w:id="1261" w:author="Shireen Khan" w:date="2024-08-20T02:53:00Z"/>
        </w:rPr>
      </w:pPr>
      <w:ins w:id="1262" w:author="Shireen Khan" w:date="2024-08-20T02:52:00Z">
        <w:r w:rsidRPr="00945696">
          <w:t>Retry limits for unsuccessful transmissions</w:t>
        </w:r>
      </w:ins>
    </w:p>
    <w:p w14:paraId="7835FAF0" w14:textId="77777777" w:rsidR="00583345" w:rsidRPr="00945696" w:rsidRDefault="00583345">
      <w:pPr>
        <w:pStyle w:val="NoSpacing"/>
        <w:ind w:left="720"/>
        <w:rPr>
          <w:ins w:id="1263" w:author="Shireen Khan" w:date="2024-08-20T02:52:00Z"/>
        </w:rPr>
        <w:pPrChange w:id="1264" w:author="Shireen Khan" w:date="2024-08-20T02:53:00Z">
          <w:pPr/>
        </w:pPrChange>
      </w:pPr>
    </w:p>
    <w:p w14:paraId="4C025BAB" w14:textId="147DF027" w:rsidR="00DA630E" w:rsidRPr="00035AFE" w:rsidRDefault="00945696">
      <w:pPr>
        <w:pStyle w:val="NoSpacing"/>
        <w:pPrChange w:id="1265" w:author="Shireen Khan" w:date="2024-08-20T02:53:00Z">
          <w:pPr>
            <w:pStyle w:val="ListParagraph"/>
            <w:numPr>
              <w:numId w:val="11"/>
            </w:numPr>
            <w:ind w:left="360" w:hanging="360"/>
          </w:pPr>
        </w:pPrChange>
      </w:pPr>
      <w:ins w:id="1266" w:author="Shireen Khan" w:date="2024-08-20T02:52:00Z">
        <w:r w:rsidRPr="00945696">
          <w:t xml:space="preserve">To accommodate these varying requirements, </w:t>
        </w:r>
        <w:proofErr w:type="spellStart"/>
        <w:r w:rsidRPr="00945696">
          <w:t>CureMD</w:t>
        </w:r>
        <w:proofErr w:type="spellEnd"/>
        <w:r w:rsidRPr="00945696">
          <w:t xml:space="preserve"> provides flexible options in the Interface Configuration screen where you can</w:t>
        </w:r>
      </w:ins>
      <w:ins w:id="1267" w:author="Shireen Khan" w:date="2024-08-20T02:54:00Z">
        <w:r w:rsidR="00583345">
          <w:t xml:space="preserve"> s</w:t>
        </w:r>
      </w:ins>
      <w:ins w:id="1268" w:author="Shireen Khan" w:date="2024-08-20T02:52:00Z">
        <w:r w:rsidRPr="00945696">
          <w:t>et the retry limit based on the specific lab's needs</w:t>
        </w:r>
      </w:ins>
      <w:ins w:id="1269" w:author="Shireen Khan" w:date="2024-08-20T02:54:00Z">
        <w:r w:rsidR="00583345">
          <w:t xml:space="preserve"> and s</w:t>
        </w:r>
      </w:ins>
      <w:ins w:id="1270" w:author="Shireen Khan" w:date="2024-08-20T02:52:00Z">
        <w:r w:rsidRPr="00945696">
          <w:t xml:space="preserve">chedule the resend interval (in minutes) to control when </w:t>
        </w:r>
        <w:proofErr w:type="spellStart"/>
        <w:r w:rsidRPr="00945696">
          <w:t>CureMD</w:t>
        </w:r>
        <w:proofErr w:type="spellEnd"/>
        <w:r w:rsidRPr="00945696">
          <w:t xml:space="preserve"> should attempt to resend messages to the lab.</w:t>
        </w:r>
      </w:ins>
    </w:p>
    <w:p w14:paraId="2845A91E" w14:textId="77777777" w:rsidR="00F6141F" w:rsidRDefault="00FA3FE2" w:rsidP="00ED3757">
      <w:pPr>
        <w:pStyle w:val="Heading3"/>
      </w:pPr>
      <w:bookmarkStart w:id="1271" w:name="_Toc175197875"/>
      <w:r>
        <w:t xml:space="preserve">3.7.2 </w:t>
      </w:r>
      <w:r w:rsidR="00F6141F">
        <w:t xml:space="preserve">Error </w:t>
      </w:r>
      <w:r w:rsidR="00EE54E5">
        <w:t xml:space="preserve">Identification and </w:t>
      </w:r>
      <w:r w:rsidR="00F6141F">
        <w:t>Categorization</w:t>
      </w:r>
      <w:bookmarkEnd w:id="1271"/>
    </w:p>
    <w:p w14:paraId="1375B401" w14:textId="77777777" w:rsidR="00F6141F" w:rsidRPr="00F6141F" w:rsidRDefault="00F6141F" w:rsidP="00F6141F">
      <w:pPr>
        <w:pStyle w:val="ListParagraph"/>
        <w:numPr>
          <w:ilvl w:val="0"/>
          <w:numId w:val="7"/>
        </w:numPr>
      </w:pPr>
      <w:r w:rsidRPr="00F6141F">
        <w:t>System shall be able to</w:t>
      </w:r>
      <w:r>
        <w:t xml:space="preserve"> i</w:t>
      </w:r>
      <w:r w:rsidRPr="00F6141F">
        <w:t>dentify the</w:t>
      </w:r>
      <w:r w:rsidR="003B3AF9">
        <w:t xml:space="preserve"> error</w:t>
      </w:r>
      <w:r w:rsidR="00F207B9">
        <w:t xml:space="preserve"> </w:t>
      </w:r>
      <w:r w:rsidR="00B97DDF">
        <w:t>type</w:t>
      </w:r>
      <w:r w:rsidR="00F207B9">
        <w:t xml:space="preserve"> and the following information for an error</w:t>
      </w:r>
    </w:p>
    <w:p w14:paraId="25873526" w14:textId="05295E70" w:rsidR="00F6141F" w:rsidRPr="00F6141F" w:rsidRDefault="00F6141F" w:rsidP="00F82485">
      <w:pPr>
        <w:pStyle w:val="ListParagraph"/>
        <w:numPr>
          <w:ilvl w:val="1"/>
          <w:numId w:val="7"/>
        </w:numPr>
      </w:pPr>
      <w:del w:id="1272" w:author="Bilal Hahsmat" w:date="2024-08-07T20:02:00Z">
        <w:r w:rsidRPr="00F6141F" w:rsidDel="00236B70">
          <w:delText xml:space="preserve">Error </w:delText>
        </w:r>
      </w:del>
      <w:r w:rsidRPr="00F6141F">
        <w:t>Code</w:t>
      </w:r>
    </w:p>
    <w:p w14:paraId="4F0EC1C7" w14:textId="72155195" w:rsidR="00F6141F" w:rsidRDefault="00F6141F" w:rsidP="00F82485">
      <w:pPr>
        <w:pStyle w:val="ListParagraph"/>
        <w:numPr>
          <w:ilvl w:val="1"/>
          <w:numId w:val="7"/>
        </w:numPr>
      </w:pPr>
      <w:del w:id="1273" w:author="Bilal Hahsmat" w:date="2024-08-07T20:02:00Z">
        <w:r w:rsidRPr="00F6141F" w:rsidDel="00236B70">
          <w:delText xml:space="preserve">Error </w:delText>
        </w:r>
      </w:del>
      <w:r w:rsidR="00B97DDF">
        <w:t>Type</w:t>
      </w:r>
    </w:p>
    <w:p w14:paraId="042CDA5F" w14:textId="45194249" w:rsidR="00F6141F" w:rsidRDefault="00F6141F" w:rsidP="00F82485">
      <w:pPr>
        <w:pStyle w:val="ListParagraph"/>
        <w:numPr>
          <w:ilvl w:val="1"/>
          <w:numId w:val="7"/>
        </w:numPr>
      </w:pPr>
      <w:del w:id="1274" w:author="Bilal Hahsmat" w:date="2024-08-07T20:02:00Z">
        <w:r w:rsidDel="00236B70">
          <w:delText xml:space="preserve">Error </w:delText>
        </w:r>
      </w:del>
      <w:r>
        <w:t>Description</w:t>
      </w:r>
    </w:p>
    <w:p w14:paraId="47C21147" w14:textId="69495A9F" w:rsidR="00B97DDF" w:rsidRDefault="00B97DDF" w:rsidP="00B97DDF">
      <w:pPr>
        <w:pStyle w:val="ListParagraph"/>
        <w:numPr>
          <w:ilvl w:val="1"/>
          <w:numId w:val="7"/>
        </w:numPr>
      </w:pPr>
      <w:del w:id="1275" w:author="Bilal Hahsmat" w:date="2024-08-07T20:02:00Z">
        <w:r w:rsidDel="00236B70">
          <w:delText xml:space="preserve">Error </w:delText>
        </w:r>
      </w:del>
      <w:r>
        <w:t>Severity</w:t>
      </w:r>
    </w:p>
    <w:p w14:paraId="7B1DB56B" w14:textId="48619A8A" w:rsidR="00DB6769" w:rsidRDefault="00DB6769" w:rsidP="00DB6769">
      <w:pPr>
        <w:pStyle w:val="ListParagraph"/>
        <w:numPr>
          <w:ilvl w:val="0"/>
          <w:numId w:val="7"/>
        </w:numPr>
        <w:rPr>
          <w:ins w:id="1276" w:author="Bilal Hahsmat" w:date="2024-08-07T20:02:00Z"/>
        </w:rPr>
      </w:pPr>
      <w:r>
        <w:t xml:space="preserve">Upon hovering on the Error </w:t>
      </w:r>
      <w:r w:rsidR="00ED2230">
        <w:t>Type,</w:t>
      </w:r>
      <w:r>
        <w:t xml:space="preserve"> the system shall display the error details/description</w:t>
      </w:r>
      <w:r w:rsidR="005C2DDC">
        <w:t xml:space="preserve"> e.g</w:t>
      </w:r>
      <w:r>
        <w:t>.</w:t>
      </w:r>
    </w:p>
    <w:p w14:paraId="248E5617" w14:textId="6C6724BF" w:rsidR="00144981" w:rsidRPr="00225A42" w:rsidRDefault="00144981" w:rsidP="003E64A0">
      <w:pPr>
        <w:pStyle w:val="ListParagraph"/>
        <w:numPr>
          <w:ilvl w:val="1"/>
          <w:numId w:val="21"/>
        </w:numPr>
        <w:rPr>
          <w:rPrChange w:id="1277" w:author="Shireen Khan" w:date="2024-08-16T05:35:00Z">
            <w:rPr>
              <w:color w:val="FF0000"/>
              <w:highlight w:val="yellow"/>
            </w:rPr>
          </w:rPrChange>
        </w:rPr>
      </w:pPr>
      <w:r w:rsidRPr="00225A42">
        <w:rPr>
          <w:rPrChange w:id="1278" w:author="Shireen Khan" w:date="2024-08-16T05:35:00Z">
            <w:rPr>
              <w:color w:val="FF0000"/>
              <w:highlight w:val="yellow"/>
            </w:rPr>
          </w:rPrChange>
        </w:rPr>
        <w:t>Error Typ</w:t>
      </w:r>
      <w:r w:rsidR="003E64A0" w:rsidRPr="00225A42">
        <w:rPr>
          <w:rPrChange w:id="1279" w:author="Shireen Khan" w:date="2024-08-16T05:35:00Z">
            <w:rPr>
              <w:color w:val="FF0000"/>
              <w:highlight w:val="yellow"/>
            </w:rPr>
          </w:rPrChange>
        </w:rPr>
        <w:t xml:space="preserve">e: </w:t>
      </w:r>
      <w:r w:rsidR="003E64A0" w:rsidRPr="00225A42">
        <w:rPr>
          <w:b/>
          <w:rPrChange w:id="1280" w:author="Shireen Khan" w:date="2024-08-16T05:35:00Z">
            <w:rPr>
              <w:color w:val="FF0000"/>
              <w:highlight w:val="yellow"/>
            </w:rPr>
          </w:rPrChange>
        </w:rPr>
        <w:t>E</w:t>
      </w:r>
      <w:ins w:id="1281" w:author="Shireen Khan" w:date="2024-08-21T03:11:00Z">
        <w:r w:rsidR="00D206F3">
          <w:rPr>
            <w:b/>
          </w:rPr>
          <w:t>2</w:t>
        </w:r>
      </w:ins>
      <w:del w:id="1282" w:author="Shireen Khan" w:date="2024-08-21T03:11:00Z">
        <w:r w:rsidR="003E64A0" w:rsidRPr="00225A42" w:rsidDel="00D206F3">
          <w:rPr>
            <w:b/>
            <w:rPrChange w:id="1283" w:author="Shireen Khan" w:date="2024-08-16T05:35:00Z">
              <w:rPr>
                <w:color w:val="FF0000"/>
                <w:highlight w:val="yellow"/>
              </w:rPr>
            </w:rPrChange>
          </w:rPr>
          <w:delText>4</w:delText>
        </w:r>
      </w:del>
      <w:r w:rsidR="003E64A0" w:rsidRPr="00225A42">
        <w:rPr>
          <w:b/>
          <w:rPrChange w:id="1284" w:author="Shireen Khan" w:date="2024-08-16T05:35:00Z">
            <w:rPr>
              <w:color w:val="FF0000"/>
              <w:highlight w:val="yellow"/>
            </w:rPr>
          </w:rPrChange>
        </w:rPr>
        <w:t>0</w:t>
      </w:r>
      <w:ins w:id="1285" w:author="Shireen Khan" w:date="2024-08-21T03:12:00Z">
        <w:r w:rsidR="00D206F3">
          <w:rPr>
            <w:b/>
          </w:rPr>
          <w:t>1</w:t>
        </w:r>
      </w:ins>
      <w:del w:id="1286" w:author="Shireen Khan" w:date="2024-08-21T03:12:00Z">
        <w:r w:rsidR="003E64A0" w:rsidRPr="00225A42" w:rsidDel="00D206F3">
          <w:rPr>
            <w:b/>
            <w:rPrChange w:id="1287" w:author="Shireen Khan" w:date="2024-08-16T05:35:00Z">
              <w:rPr>
                <w:color w:val="FF0000"/>
                <w:highlight w:val="yellow"/>
              </w:rPr>
            </w:rPrChange>
          </w:rPr>
          <w:delText>0</w:delText>
        </w:r>
      </w:del>
      <w:r w:rsidR="003E64A0" w:rsidRPr="00225A42">
        <w:rPr>
          <w:b/>
          <w:rPrChange w:id="1288" w:author="Shireen Khan" w:date="2024-08-16T05:35:00Z">
            <w:rPr>
              <w:color w:val="FF0000"/>
              <w:highlight w:val="yellow"/>
            </w:rPr>
          </w:rPrChange>
        </w:rPr>
        <w:t xml:space="preserve">:  </w:t>
      </w:r>
      <w:del w:id="1289" w:author="Shireen Khan" w:date="2024-08-21T03:11:00Z">
        <w:r w:rsidR="003E64A0" w:rsidRPr="00225A42" w:rsidDel="00D206F3">
          <w:rPr>
            <w:b/>
            <w:rPrChange w:id="1290" w:author="Shireen Khan" w:date="2024-08-16T05:35:00Z">
              <w:rPr>
                <w:color w:val="FF0000"/>
                <w:highlight w:val="yellow"/>
              </w:rPr>
            </w:rPrChange>
          </w:rPr>
          <w:delText>Technical</w:delText>
        </w:r>
      </w:del>
      <w:ins w:id="1291" w:author="Shireen Khan" w:date="2024-08-21T03:11:00Z">
        <w:r w:rsidR="00D206F3">
          <w:rPr>
            <w:b/>
          </w:rPr>
          <w:t>Data Validation</w:t>
        </w:r>
      </w:ins>
    </w:p>
    <w:p w14:paraId="7B2937FA" w14:textId="209A7391" w:rsidR="003E64A0" w:rsidRPr="00225A42" w:rsidRDefault="003E64A0" w:rsidP="003E64A0">
      <w:pPr>
        <w:pStyle w:val="ListParagraph"/>
        <w:ind w:left="1800"/>
        <w:rPr>
          <w:rPrChange w:id="1292" w:author="Shireen Khan" w:date="2024-08-16T05:35:00Z">
            <w:rPr>
              <w:b/>
            </w:rPr>
          </w:rPrChange>
        </w:rPr>
      </w:pPr>
      <w:r w:rsidRPr="00225A42">
        <w:rPr>
          <w:rPrChange w:id="1293" w:author="Shireen Khan" w:date="2024-08-16T05:35:00Z">
            <w:rPr>
              <w:color w:val="FF0000"/>
              <w:highlight w:val="yellow"/>
            </w:rPr>
          </w:rPrChange>
        </w:rPr>
        <w:t xml:space="preserve">Tooltip: </w:t>
      </w:r>
      <w:ins w:id="1294" w:author="Shireen Khan" w:date="2024-08-21T03:12:00Z">
        <w:r w:rsidR="00D206F3" w:rsidRPr="00D206F3">
          <w:t>Mandatory Field Missing</w:t>
        </w:r>
        <w:r w:rsidR="00D206F3" w:rsidRPr="00D206F3" w:rsidDel="00D206F3">
          <w:t xml:space="preserve"> </w:t>
        </w:r>
      </w:ins>
      <w:del w:id="1295" w:author="Shireen Khan" w:date="2024-08-21T03:12:00Z">
        <w:r w:rsidRPr="00225A42" w:rsidDel="00D206F3">
          <w:rPr>
            <w:rPrChange w:id="1296" w:author="Shireen Khan" w:date="2024-08-16T05:35:00Z">
              <w:rPr>
                <w:color w:val="FF0000"/>
              </w:rPr>
            </w:rPrChange>
          </w:rPr>
          <w:delText>Invalid XML Document</w:delText>
        </w:r>
      </w:del>
    </w:p>
    <w:p w14:paraId="0812EFDD" w14:textId="52D79F6E" w:rsidR="003E64A0" w:rsidRPr="00225A42" w:rsidRDefault="003E64A0" w:rsidP="003E64A0">
      <w:pPr>
        <w:pStyle w:val="ListParagraph"/>
        <w:numPr>
          <w:ilvl w:val="1"/>
          <w:numId w:val="21"/>
        </w:numPr>
      </w:pPr>
      <w:r w:rsidRPr="00B326D0">
        <w:t>Error Ty</w:t>
      </w:r>
      <w:r w:rsidRPr="00225A42">
        <w:t xml:space="preserve">pe: </w:t>
      </w:r>
      <w:r w:rsidRPr="00225A42">
        <w:rPr>
          <w:b/>
        </w:rPr>
        <w:t>E004:  Connectivity</w:t>
      </w:r>
    </w:p>
    <w:p w14:paraId="59889BEB" w14:textId="139B84C1" w:rsidR="003E64A0" w:rsidRPr="00225A42" w:rsidRDefault="003E64A0" w:rsidP="003E64A0">
      <w:pPr>
        <w:pStyle w:val="ListParagraph"/>
        <w:ind w:left="1800"/>
        <w:rPr>
          <w:rPrChange w:id="1297" w:author="Shireen Khan" w:date="2024-08-16T05:35:00Z">
            <w:rPr>
              <w:b/>
            </w:rPr>
          </w:rPrChange>
        </w:rPr>
      </w:pPr>
      <w:r w:rsidRPr="00225A42">
        <w:t xml:space="preserve">Tooltip: </w:t>
      </w:r>
      <w:ins w:id="1298" w:author="Shireen Khan" w:date="2024-08-21T03:12:00Z">
        <w:r w:rsidR="00D206F3" w:rsidRPr="00D206F3">
          <w:t>Third-Party Server</w:t>
        </w:r>
        <w:r w:rsidR="00D206F3" w:rsidRPr="00D206F3" w:rsidDel="00D206F3">
          <w:t xml:space="preserve"> </w:t>
        </w:r>
      </w:ins>
      <w:del w:id="1299" w:author="Shireen Khan" w:date="2024-08-21T03:12:00Z">
        <w:r w:rsidRPr="00225A42" w:rsidDel="00D206F3">
          <w:rPr>
            <w:rPrChange w:id="1300" w:author="Shireen Khan" w:date="2024-08-16T05:35:00Z">
              <w:rPr>
                <w:b/>
              </w:rPr>
            </w:rPrChange>
          </w:rPr>
          <w:delText>Third party system is down</w:delText>
        </w:r>
      </w:del>
    </w:p>
    <w:p w14:paraId="73A69B2D" w14:textId="48A0FD27" w:rsidR="003E64A0" w:rsidRPr="00225A42" w:rsidRDefault="003E64A0" w:rsidP="003E64A0">
      <w:pPr>
        <w:pStyle w:val="ListParagraph"/>
        <w:numPr>
          <w:ilvl w:val="1"/>
          <w:numId w:val="21"/>
        </w:numPr>
      </w:pPr>
      <w:r w:rsidRPr="00B326D0">
        <w:t>Error Ty</w:t>
      </w:r>
      <w:r w:rsidRPr="00225A42">
        <w:t xml:space="preserve">pe: </w:t>
      </w:r>
      <w:r w:rsidRPr="00225A42">
        <w:rPr>
          <w:b/>
        </w:rPr>
        <w:t>E50</w:t>
      </w:r>
      <w:del w:id="1301" w:author="Shireen Khan" w:date="2024-08-21T03:12:00Z">
        <w:r w:rsidRPr="00225A42" w:rsidDel="00D206F3">
          <w:rPr>
            <w:b/>
          </w:rPr>
          <w:delText>0</w:delText>
        </w:r>
      </w:del>
      <w:ins w:id="1302" w:author="Shireen Khan" w:date="2024-08-21T03:12:00Z">
        <w:r w:rsidR="00D206F3">
          <w:rPr>
            <w:b/>
          </w:rPr>
          <w:t>9</w:t>
        </w:r>
      </w:ins>
      <w:r w:rsidRPr="00225A42">
        <w:rPr>
          <w:b/>
        </w:rPr>
        <w:t xml:space="preserve">:  </w:t>
      </w:r>
      <w:ins w:id="1303" w:author="Shireen Khan" w:date="2024-08-21T03:12:00Z">
        <w:r w:rsidR="00D206F3" w:rsidRPr="00D206F3">
          <w:rPr>
            <w:b/>
          </w:rPr>
          <w:t>Server-Side</w:t>
        </w:r>
        <w:r w:rsidR="00D206F3" w:rsidRPr="00D206F3" w:rsidDel="00D206F3">
          <w:rPr>
            <w:b/>
          </w:rPr>
          <w:t xml:space="preserve"> </w:t>
        </w:r>
      </w:ins>
      <w:del w:id="1304" w:author="Shireen Khan" w:date="2024-08-21T03:12:00Z">
        <w:r w:rsidRPr="00225A42" w:rsidDel="00D206F3">
          <w:rPr>
            <w:b/>
          </w:rPr>
          <w:delText>Data Integrity</w:delText>
        </w:r>
      </w:del>
    </w:p>
    <w:p w14:paraId="03101407" w14:textId="784BA454" w:rsidR="003E64A0" w:rsidRDefault="003E64A0">
      <w:pPr>
        <w:pStyle w:val="ListParagraph"/>
        <w:ind w:left="1800"/>
        <w:rPr>
          <w:ins w:id="1305" w:author="Shireen Khan" w:date="2024-08-22T05:31:00Z"/>
        </w:rPr>
      </w:pPr>
      <w:r w:rsidRPr="00225A42">
        <w:t xml:space="preserve">Tooltip: </w:t>
      </w:r>
      <w:del w:id="1306" w:author="Shireen Khan" w:date="2024-08-21T03:12:00Z">
        <w:r w:rsidRPr="00225A42" w:rsidDel="00D206F3">
          <w:rPr>
            <w:rPrChange w:id="1307" w:author="Shireen Khan" w:date="2024-08-16T05:35:00Z">
              <w:rPr>
                <w:b/>
              </w:rPr>
            </w:rPrChange>
          </w:rPr>
          <w:delText>Duplicate Record</w:delText>
        </w:r>
      </w:del>
      <w:ins w:id="1308" w:author="Shireen Khan" w:date="2024-08-21T03:12:00Z">
        <w:r w:rsidR="00D206F3">
          <w:t>Timeout</w:t>
        </w:r>
      </w:ins>
    </w:p>
    <w:p w14:paraId="0A197EC3" w14:textId="77777777" w:rsidR="00E7255A" w:rsidRDefault="00E7255A">
      <w:pPr>
        <w:pStyle w:val="ListParagraph"/>
        <w:ind w:left="1800"/>
        <w:rPr>
          <w:ins w:id="1309" w:author="Shireen Khan" w:date="2024-08-22T05:32:00Z"/>
        </w:rPr>
      </w:pPr>
    </w:p>
    <w:p w14:paraId="5BB6E37F" w14:textId="2ACCB3C6" w:rsidR="00E7255A" w:rsidRPr="00B326D0" w:rsidRDefault="00E7255A">
      <w:pPr>
        <w:pStyle w:val="ListParagraph"/>
        <w:ind w:left="1800"/>
        <w:pPrChange w:id="1310" w:author="Shireen Khan" w:date="2024-08-16T05:34:00Z">
          <w:pPr>
            <w:pStyle w:val="ListParagraph"/>
            <w:numPr>
              <w:numId w:val="7"/>
            </w:numPr>
            <w:ind w:left="1080" w:hanging="360"/>
          </w:pPr>
        </w:pPrChange>
      </w:pPr>
      <w:ins w:id="1311" w:author="Shireen Khan" w:date="2024-08-22T05:32:00Z">
        <w:r>
          <w:object w:dxaOrig="1520" w:dyaOrig="985" w14:anchorId="03067BEC">
            <v:shape id="_x0000_i1028" type="#_x0000_t75" style="width:75.65pt;height:49.35pt" o:ole="">
              <v:imagedata r:id="rId30" o:title=""/>
            </v:shape>
            <o:OLEObject Type="Embed" ProgID="Excel.Sheet.12" ShapeID="_x0000_i1028" DrawAspect="Icon" ObjectID="_1788845202" r:id="rId47"/>
          </w:object>
        </w:r>
      </w:ins>
    </w:p>
    <w:p w14:paraId="3DC5C7E7" w14:textId="77777777" w:rsidR="00DB6769" w:rsidRDefault="00DB6769" w:rsidP="00DB6769">
      <w:r>
        <w:rPr>
          <w:noProof/>
        </w:rPr>
        <w:drawing>
          <wp:inline distT="0" distB="0" distL="0" distR="0" wp14:anchorId="6B410928" wp14:editId="572E38BA">
            <wp:extent cx="6258838" cy="2995684"/>
            <wp:effectExtent l="19050" t="19050" r="2794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80877" cy="3006232"/>
                    </a:xfrm>
                    <a:prstGeom prst="rect">
                      <a:avLst/>
                    </a:prstGeom>
                    <a:ln>
                      <a:solidFill>
                        <a:schemeClr val="accent1"/>
                      </a:solidFill>
                    </a:ln>
                  </pic:spPr>
                </pic:pic>
              </a:graphicData>
            </a:graphic>
          </wp:inline>
        </w:drawing>
      </w:r>
    </w:p>
    <w:p w14:paraId="6792B079" w14:textId="45729821" w:rsidR="00C35BC4" w:rsidRPr="006A0D99" w:rsidRDefault="00FA3FE2">
      <w:pPr>
        <w:pStyle w:val="Heading3"/>
        <w:numPr>
          <w:ilvl w:val="2"/>
          <w:numId w:val="30"/>
        </w:numPr>
        <w:pPrChange w:id="1312" w:author="Shireen Khan" w:date="2024-08-20T03:16:00Z">
          <w:pPr>
            <w:pStyle w:val="Heading3"/>
          </w:pPr>
        </w:pPrChange>
      </w:pPr>
      <w:del w:id="1313" w:author="Shireen Khan" w:date="2024-08-20T03:16:00Z">
        <w:r w:rsidDel="002D1A78">
          <w:delText xml:space="preserve">3.7.3 </w:delText>
        </w:r>
      </w:del>
      <w:bookmarkStart w:id="1314" w:name="_Toc175197876"/>
      <w:r w:rsidR="00C35BC4" w:rsidRPr="006A0D99">
        <w:t xml:space="preserve">Error </w:t>
      </w:r>
      <w:r w:rsidR="00F207B9">
        <w:t xml:space="preserve">Notification &amp; </w:t>
      </w:r>
      <w:r w:rsidR="00C35BC4" w:rsidRPr="006A0D99">
        <w:t>Resolution</w:t>
      </w:r>
      <w:bookmarkEnd w:id="1314"/>
    </w:p>
    <w:p w14:paraId="0188FDB5" w14:textId="272FC873" w:rsidR="00C35BC4" w:rsidRPr="00A030B9" w:rsidDel="002D1A78" w:rsidRDefault="00C35BC4">
      <w:pPr>
        <w:rPr>
          <w:del w:id="1315" w:author="Shireen Khan" w:date="2024-08-20T03:16:00Z"/>
          <w:u w:val="single"/>
        </w:rPr>
        <w:pPrChange w:id="1316" w:author="Shireen Khan" w:date="2024-08-20T03:16:00Z">
          <w:pPr>
            <w:pStyle w:val="ListParagraph"/>
            <w:numPr>
              <w:numId w:val="14"/>
            </w:numPr>
            <w:ind w:hanging="360"/>
          </w:pPr>
        </w:pPrChange>
      </w:pPr>
      <w:commentRangeStart w:id="1317"/>
      <w:del w:id="1318" w:author="Shireen Khan" w:date="2024-08-20T03:16:00Z">
        <w:r w:rsidRPr="00A030B9" w:rsidDel="002D1A78">
          <w:rPr>
            <w:u w:val="single"/>
          </w:rPr>
          <w:delText>Self-Healing Mechanism</w:delText>
        </w:r>
        <w:r w:rsidRPr="00A030B9" w:rsidDel="002D1A78">
          <w:rPr>
            <w:u w:val="single"/>
          </w:rPr>
          <w:tab/>
        </w:r>
        <w:commentRangeEnd w:id="1317"/>
        <w:r w:rsidR="00B516B0" w:rsidRPr="00A030B9" w:rsidDel="002D1A78">
          <w:rPr>
            <w:rStyle w:val="CommentReference"/>
            <w:u w:val="single"/>
          </w:rPr>
          <w:commentReference w:id="1317"/>
        </w:r>
      </w:del>
    </w:p>
    <w:p w14:paraId="48CB54A0" w14:textId="77777777" w:rsidR="002D1A78" w:rsidRPr="00A030B9" w:rsidRDefault="00906174" w:rsidP="002D1A78">
      <w:pPr>
        <w:rPr>
          <w:ins w:id="1319" w:author="Shireen Khan" w:date="2024-08-20T03:16:00Z"/>
          <w:u w:val="single"/>
        </w:rPr>
      </w:pPr>
      <w:r w:rsidRPr="00A030B9">
        <w:rPr>
          <w:b/>
          <w:u w:val="single"/>
        </w:rPr>
        <w:t>Automated Correction:</w:t>
      </w:r>
      <w:r w:rsidRPr="00A030B9">
        <w:rPr>
          <w:u w:val="single"/>
        </w:rPr>
        <w:t xml:space="preserve"> </w:t>
      </w:r>
    </w:p>
    <w:p w14:paraId="109944FF" w14:textId="7C830788" w:rsidR="009A300A" w:rsidRDefault="00271E1D">
      <w:pPr>
        <w:rPr>
          <w:ins w:id="1320" w:author="Shireen Khan" w:date="2024-08-22T05:42:00Z"/>
          <w:b/>
        </w:rPr>
      </w:pPr>
      <w:r w:rsidRPr="003823C3">
        <w:t xml:space="preserve">System shall </w:t>
      </w:r>
      <w:r w:rsidR="002967BF" w:rsidRPr="003823C3">
        <w:t>implement self-healing capabilities that automatically correct common errors without human intervention e.g. correct data issue and resend message</w:t>
      </w:r>
      <w:r w:rsidR="00BC01FF">
        <w:t>. T</w:t>
      </w:r>
      <w:ins w:id="1321" w:author="Shireen Khan" w:date="2024-08-20T03:09:00Z">
        <w:r w:rsidR="009A300A" w:rsidRPr="00BC01FF">
          <w:rPr>
            <w:rPrChange w:id="1322" w:author="Shireen Khan" w:date="2024-08-20T03:16:00Z">
              <w:rPr>
                <w:color w:val="FF0000"/>
                <w:highlight w:val="yellow"/>
              </w:rPr>
            </w:rPrChange>
          </w:rPr>
          <w:t>he detail</w:t>
        </w:r>
      </w:ins>
      <w:ins w:id="1323" w:author="Shireen Khan" w:date="2024-08-21T03:13:00Z">
        <w:r w:rsidR="0006196D" w:rsidRPr="00BC01FF">
          <w:t>s</w:t>
        </w:r>
      </w:ins>
      <w:r w:rsidR="00BC01FF">
        <w:t xml:space="preserve"> are mentioned </w:t>
      </w:r>
      <w:ins w:id="1324" w:author="Shireen Khan" w:date="2024-08-21T03:13:00Z">
        <w:r w:rsidR="0006196D" w:rsidRPr="00BC01FF">
          <w:t xml:space="preserve">in the </w:t>
        </w:r>
      </w:ins>
      <w:ins w:id="1325" w:author="Shireen Khan" w:date="2024-08-21T03:31:00Z">
        <w:r w:rsidR="00DA13A0" w:rsidRPr="00BC01FF">
          <w:t>self-healing</w:t>
        </w:r>
      </w:ins>
      <w:ins w:id="1326" w:author="Shireen Khan" w:date="2024-08-21T03:13:00Z">
        <w:r w:rsidR="0006196D" w:rsidRPr="00BC01FF">
          <w:t xml:space="preserve"> column of Error </w:t>
        </w:r>
      </w:ins>
      <w:ins w:id="1327" w:author="Shireen Khan" w:date="2024-08-21T03:14:00Z">
        <w:r w:rsidR="0006196D" w:rsidRPr="00BC01FF">
          <w:t>Guide sheet</w:t>
        </w:r>
      </w:ins>
    </w:p>
    <w:p w14:paraId="2D296231" w14:textId="5DBFD7B4" w:rsidR="00786128" w:rsidRPr="002D1A78" w:rsidRDefault="00786128">
      <w:pPr>
        <w:rPr>
          <w:ins w:id="1328" w:author="Shireen Khan" w:date="2024-08-20T03:09:00Z"/>
          <w:b/>
        </w:rPr>
        <w:pPrChange w:id="1329" w:author="Shireen Khan" w:date="2024-08-20T03:16:00Z">
          <w:pPr>
            <w:pStyle w:val="ListParagraph"/>
            <w:numPr>
              <w:numId w:val="11"/>
            </w:numPr>
            <w:ind w:left="360" w:hanging="360"/>
          </w:pPr>
        </w:pPrChange>
      </w:pPr>
      <w:ins w:id="1330" w:author="Shireen Khan" w:date="2024-08-22T05:42:00Z">
        <w:r>
          <w:rPr>
            <w:b/>
          </w:rPr>
          <w:object w:dxaOrig="1520" w:dyaOrig="985" w14:anchorId="23C3022A">
            <v:shape id="_x0000_i1029" type="#_x0000_t75" style="width:75.65pt;height:49.35pt" o:ole="">
              <v:imagedata r:id="rId30" o:title=""/>
            </v:shape>
            <o:OLEObject Type="Embed" ProgID="Excel.Sheet.12" ShapeID="_x0000_i1029" DrawAspect="Icon" ObjectID="_1788845203" r:id="rId49"/>
          </w:object>
        </w:r>
      </w:ins>
    </w:p>
    <w:p w14:paraId="799D0D39" w14:textId="76D46926" w:rsidR="009A300A" w:rsidRPr="00A030B9" w:rsidDel="0006196D" w:rsidRDefault="009A300A">
      <w:pPr>
        <w:pStyle w:val="ListParagraph"/>
        <w:ind w:left="1080"/>
        <w:rPr>
          <w:del w:id="1331" w:author="Shireen Khan" w:date="2024-08-21T03:13:00Z"/>
          <w:u w:val="single"/>
        </w:rPr>
        <w:pPrChange w:id="1332" w:author="Shireen Khan" w:date="2024-08-20T03:19:00Z">
          <w:pPr>
            <w:pStyle w:val="ListParagraph"/>
            <w:numPr>
              <w:numId w:val="11"/>
            </w:numPr>
            <w:ind w:left="360" w:hanging="360"/>
          </w:pPr>
        </w:pPrChange>
      </w:pPr>
    </w:p>
    <w:p w14:paraId="2036A1C0" w14:textId="4D653695" w:rsidR="002D1A78" w:rsidRPr="00A030B9" w:rsidRDefault="00906174" w:rsidP="002D1A78">
      <w:pPr>
        <w:rPr>
          <w:ins w:id="1333" w:author="Shireen Khan" w:date="2024-08-20T03:16:00Z"/>
          <w:u w:val="single"/>
        </w:rPr>
      </w:pPr>
      <w:r w:rsidRPr="00A030B9">
        <w:rPr>
          <w:b/>
          <w:u w:val="single"/>
        </w:rPr>
        <w:t>Retry Mechanisms:</w:t>
      </w:r>
      <w:r w:rsidRPr="00A030B9">
        <w:rPr>
          <w:u w:val="single"/>
        </w:rPr>
        <w:t xml:space="preserve"> </w:t>
      </w:r>
    </w:p>
    <w:p w14:paraId="0B046E5A" w14:textId="77777777" w:rsidR="00A030B9" w:rsidRDefault="002967BF" w:rsidP="00A030B9">
      <w:r>
        <w:t>System shall a</w:t>
      </w:r>
      <w:r w:rsidRPr="002967BF">
        <w:t>utomatically retry sending messages that failed due to transient issues, such as temporary connectivity problems</w:t>
      </w:r>
      <w:r w:rsidR="00A030B9">
        <w:t>.</w:t>
      </w:r>
    </w:p>
    <w:p w14:paraId="53F36596" w14:textId="1D3B67A9" w:rsidR="00E50F5C" w:rsidRPr="006361DA" w:rsidRDefault="00236B70" w:rsidP="00A030B9">
      <w:pPr>
        <w:rPr>
          <w:ins w:id="1334" w:author="Shireen Khan" w:date="2024-08-20T03:15:00Z"/>
          <w:b/>
          <w:rPrChange w:id="1335" w:author="Shireen Khan" w:date="2024-08-20T03:28:00Z">
            <w:rPr>
              <w:ins w:id="1336" w:author="Shireen Khan" w:date="2024-08-20T03:15:00Z"/>
            </w:rPr>
          </w:rPrChange>
        </w:rPr>
      </w:pPr>
      <w:ins w:id="1337" w:author="Bilal Hahsmat" w:date="2024-08-07T20:03:00Z">
        <w:del w:id="1338" w:author="Shireen Khan" w:date="2024-08-20T03:18:00Z">
          <w:r w:rsidRPr="006361DA" w:rsidDel="002D1A78">
            <w:rPr>
              <w:color w:val="FF0000"/>
              <w:highlight w:val="yellow"/>
              <w:rPrChange w:id="1339" w:author="Shireen Khan" w:date="2024-08-20T03:28:00Z">
                <w:rPr/>
              </w:rPrChange>
            </w:rPr>
            <w:delText>.</w:delText>
          </w:r>
        </w:del>
      </w:ins>
      <w:ins w:id="1340" w:author="Shireen Khan" w:date="2024-08-20T03:15:00Z">
        <w:r w:rsidR="00E50F5C" w:rsidRPr="006361DA">
          <w:rPr>
            <w:b/>
            <w:rPrChange w:id="1341" w:author="Shireen Khan" w:date="2024-08-20T03:28:00Z">
              <w:rPr/>
            </w:rPrChange>
          </w:rPr>
          <w:t>Configurable Retry Attempts for Transactions</w:t>
        </w:r>
      </w:ins>
    </w:p>
    <w:p w14:paraId="094CD4B0" w14:textId="639A0AF7" w:rsidR="00E50F5C" w:rsidRDefault="00E50F5C" w:rsidP="002D1A78">
      <w:pPr>
        <w:pStyle w:val="NoSpacing"/>
        <w:ind w:left="1080"/>
        <w:rPr>
          <w:ins w:id="1342" w:author="Shireen Khan" w:date="2024-08-20T03:17:00Z"/>
        </w:rPr>
      </w:pPr>
      <w:ins w:id="1343" w:author="Shireen Khan" w:date="2024-08-20T03:15:00Z">
        <w:r w:rsidRPr="002D1A78">
          <w:rPr>
            <w:b/>
            <w:rPrChange w:id="1344" w:author="Shireen Khan" w:date="2024-08-20T03:15:00Z">
              <w:rPr/>
            </w:rPrChange>
          </w:rPr>
          <w:t>Custom Retry Settings:</w:t>
        </w:r>
        <w:r w:rsidRPr="00E50F5C">
          <w:t xml:space="preserve"> Retry attempts can be configured for each transaction in the system.</w:t>
        </w:r>
      </w:ins>
    </w:p>
    <w:p w14:paraId="33DA0D40" w14:textId="774BAC2B" w:rsidR="002D1A78" w:rsidRPr="008028B7" w:rsidRDefault="002D1A78">
      <w:pPr>
        <w:pStyle w:val="NoSpacing"/>
        <w:numPr>
          <w:ilvl w:val="2"/>
          <w:numId w:val="26"/>
        </w:numPr>
        <w:rPr>
          <w:ins w:id="1345" w:author="Shireen Khan" w:date="2024-08-20T03:17:00Z"/>
        </w:rPr>
        <w:pPrChange w:id="1346" w:author="Shireen Khan" w:date="2024-08-20T03:17:00Z">
          <w:pPr>
            <w:pStyle w:val="NoSpacing"/>
            <w:numPr>
              <w:numId w:val="26"/>
            </w:numPr>
            <w:ind w:left="720" w:hanging="360"/>
          </w:pPr>
        </w:pPrChange>
      </w:pPr>
      <w:ins w:id="1347" w:author="Shireen Khan" w:date="2024-08-20T03:17:00Z">
        <w:r w:rsidRPr="008028B7">
          <w:t xml:space="preserve">Frequency for sending </w:t>
        </w:r>
        <w:r>
          <w:t>message</w:t>
        </w:r>
      </w:ins>
    </w:p>
    <w:p w14:paraId="4F3B284A" w14:textId="77777777" w:rsidR="002D1A78" w:rsidRDefault="002D1A78">
      <w:pPr>
        <w:pStyle w:val="NoSpacing"/>
        <w:numPr>
          <w:ilvl w:val="2"/>
          <w:numId w:val="26"/>
        </w:numPr>
        <w:rPr>
          <w:ins w:id="1348" w:author="Shireen Khan" w:date="2024-08-20T03:17:00Z"/>
        </w:rPr>
        <w:pPrChange w:id="1349" w:author="Shireen Khan" w:date="2024-08-20T03:17:00Z">
          <w:pPr>
            <w:pStyle w:val="NoSpacing"/>
            <w:numPr>
              <w:numId w:val="26"/>
            </w:numPr>
            <w:ind w:left="720" w:hanging="360"/>
          </w:pPr>
        </w:pPrChange>
      </w:pPr>
      <w:ins w:id="1350" w:author="Shireen Khan" w:date="2024-08-20T03:17:00Z">
        <w:r w:rsidRPr="008028B7">
          <w:t>Retry limits for unsuccessful transmissions</w:t>
        </w:r>
      </w:ins>
    </w:p>
    <w:p w14:paraId="6388159D" w14:textId="77777777" w:rsidR="00E50F5C" w:rsidRPr="00E50F5C" w:rsidRDefault="00E50F5C">
      <w:pPr>
        <w:pStyle w:val="NoSpacing"/>
        <w:ind w:left="1080"/>
        <w:rPr>
          <w:ins w:id="1351" w:author="Shireen Khan" w:date="2024-08-20T03:15:00Z"/>
        </w:rPr>
        <w:pPrChange w:id="1352" w:author="Shireen Khan" w:date="2024-08-20T03:17:00Z">
          <w:pPr/>
        </w:pPrChange>
      </w:pPr>
    </w:p>
    <w:p w14:paraId="76B21248" w14:textId="77777777" w:rsidR="00E50F5C" w:rsidRPr="002D1A78" w:rsidRDefault="00E50F5C">
      <w:pPr>
        <w:pStyle w:val="NoSpacing"/>
        <w:ind w:left="1080"/>
        <w:rPr>
          <w:ins w:id="1353" w:author="Shireen Khan" w:date="2024-08-20T03:15:00Z"/>
          <w:b/>
          <w:rPrChange w:id="1354" w:author="Shireen Khan" w:date="2024-08-20T03:15:00Z">
            <w:rPr>
              <w:ins w:id="1355" w:author="Shireen Khan" w:date="2024-08-20T03:15:00Z"/>
            </w:rPr>
          </w:rPrChange>
        </w:rPr>
        <w:pPrChange w:id="1356" w:author="Shireen Khan" w:date="2024-08-20T03:17:00Z">
          <w:pPr/>
        </w:pPrChange>
      </w:pPr>
      <w:ins w:id="1357" w:author="Shireen Khan" w:date="2024-08-20T03:15:00Z">
        <w:r w:rsidRPr="002D1A78">
          <w:rPr>
            <w:b/>
            <w:rPrChange w:id="1358" w:author="Shireen Khan" w:date="2024-08-20T03:15:00Z">
              <w:rPr/>
            </w:rPrChange>
          </w:rPr>
          <w:t>Example Scenario:</w:t>
        </w:r>
      </w:ins>
    </w:p>
    <w:p w14:paraId="2507790F" w14:textId="1024ECC6" w:rsidR="00E50F5C" w:rsidRDefault="00E50F5C">
      <w:pPr>
        <w:pStyle w:val="NoSpacing"/>
        <w:ind w:left="1080"/>
        <w:rPr>
          <w:ins w:id="1359" w:author="Shireen Khan" w:date="2024-08-20T03:15:00Z"/>
        </w:rPr>
        <w:pPrChange w:id="1360" w:author="Shireen Khan" w:date="2024-08-20T03:17:00Z">
          <w:pPr>
            <w:pStyle w:val="NoSpacing"/>
          </w:pPr>
        </w:pPrChange>
      </w:pPr>
      <w:ins w:id="1361" w:author="Shireen Khan" w:date="2024-08-20T03:15:00Z">
        <w:r w:rsidRPr="00E50F5C">
          <w:t>If an interface is set to attempt sending a message three times with a 15-minute interval after a failure, the system will automatically follow this configured schedule.</w:t>
        </w:r>
        <w:r w:rsidR="002D1A78">
          <w:t xml:space="preserve"> </w:t>
        </w:r>
        <w:r w:rsidRPr="00E50F5C">
          <w:t>This flexibility ensures that the system adapts to specific needs, providing control over how and when retries are executed.</w:t>
        </w:r>
      </w:ins>
    </w:p>
    <w:p w14:paraId="739C1F73" w14:textId="77777777" w:rsidR="002D1A78" w:rsidRPr="00E50F5C" w:rsidRDefault="002D1A78">
      <w:pPr>
        <w:pStyle w:val="NoSpacing"/>
        <w:rPr>
          <w:highlight w:val="yellow"/>
          <w:rPrChange w:id="1362" w:author="Shireen Khan" w:date="2024-08-20T03:15:00Z">
            <w:rPr/>
          </w:rPrChange>
        </w:rPr>
        <w:pPrChange w:id="1363" w:author="Shireen Khan" w:date="2024-08-20T03:15:00Z">
          <w:pPr>
            <w:pStyle w:val="ListParagraph"/>
            <w:numPr>
              <w:numId w:val="11"/>
            </w:numPr>
            <w:ind w:left="360" w:hanging="360"/>
          </w:pPr>
        </w:pPrChange>
      </w:pPr>
    </w:p>
    <w:p w14:paraId="53742295" w14:textId="61CD91FE" w:rsidR="00271E1D" w:rsidRPr="00A030B9" w:rsidRDefault="004E142F">
      <w:pPr>
        <w:rPr>
          <w:b/>
          <w:u w:val="single"/>
          <w:rPrChange w:id="1364" w:author="Shireen Khan" w:date="2024-08-20T03:58:00Z">
            <w:rPr>
              <w:u w:val="single"/>
            </w:rPr>
          </w:rPrChange>
        </w:rPr>
        <w:pPrChange w:id="1365" w:author="Shireen Khan" w:date="2024-08-20T03:58:00Z">
          <w:pPr>
            <w:pStyle w:val="ListParagraph"/>
            <w:numPr>
              <w:numId w:val="14"/>
            </w:numPr>
            <w:ind w:hanging="360"/>
          </w:pPr>
        </w:pPrChange>
      </w:pPr>
      <w:r w:rsidRPr="00A030B9">
        <w:rPr>
          <w:b/>
          <w:u w:val="single"/>
          <w:rPrChange w:id="1366" w:author="Shireen Khan" w:date="2024-08-20T03:58:00Z">
            <w:rPr>
              <w:u w:val="single"/>
            </w:rPr>
          </w:rPrChange>
        </w:rPr>
        <w:t>Real-</w:t>
      </w:r>
      <w:commentRangeStart w:id="1367"/>
      <w:r w:rsidRPr="00A030B9">
        <w:rPr>
          <w:b/>
          <w:u w:val="single"/>
          <w:rPrChange w:id="1368" w:author="Shireen Khan" w:date="2024-08-20T03:58:00Z">
            <w:rPr>
              <w:u w:val="single"/>
            </w:rPr>
          </w:rPrChange>
        </w:rPr>
        <w:t xml:space="preserve">Time </w:t>
      </w:r>
      <w:ins w:id="1369" w:author="Bilal Hahsmat" w:date="2024-08-07T20:04:00Z">
        <w:r w:rsidR="00236B70" w:rsidRPr="00A030B9">
          <w:rPr>
            <w:b/>
            <w:u w:val="single"/>
            <w:rPrChange w:id="1370" w:author="Shireen Khan" w:date="2024-08-20T03:58:00Z">
              <w:rPr>
                <w:u w:val="single"/>
              </w:rPr>
            </w:rPrChange>
          </w:rPr>
          <w:t xml:space="preserve">Error </w:t>
        </w:r>
      </w:ins>
      <w:r w:rsidRPr="00A030B9">
        <w:rPr>
          <w:b/>
          <w:u w:val="single"/>
          <w:rPrChange w:id="1371" w:author="Shireen Khan" w:date="2024-08-20T03:58:00Z">
            <w:rPr>
              <w:u w:val="single"/>
            </w:rPr>
          </w:rPrChange>
        </w:rPr>
        <w:t>Alert</w:t>
      </w:r>
      <w:del w:id="1372" w:author="Bilal Hahsmat" w:date="2024-08-07T20:04:00Z">
        <w:r w:rsidRPr="00A030B9" w:rsidDel="00236B70">
          <w:rPr>
            <w:b/>
            <w:u w:val="single"/>
            <w:rPrChange w:id="1373" w:author="Shireen Khan" w:date="2024-08-20T03:58:00Z">
              <w:rPr>
                <w:u w:val="single"/>
              </w:rPr>
            </w:rPrChange>
          </w:rPr>
          <w:delText>s</w:delText>
        </w:r>
        <w:r w:rsidR="001D2295" w:rsidRPr="00A030B9" w:rsidDel="00236B70">
          <w:rPr>
            <w:b/>
            <w:u w:val="single"/>
            <w:rPrChange w:id="1374" w:author="Shireen Khan" w:date="2024-08-20T03:58:00Z">
              <w:rPr>
                <w:u w:val="single"/>
              </w:rPr>
            </w:rPrChange>
          </w:rPr>
          <w:delText xml:space="preserve"> for Manual Resolution</w:delText>
        </w:r>
      </w:del>
      <w:r w:rsidR="001D2295" w:rsidRPr="00A030B9">
        <w:rPr>
          <w:b/>
          <w:u w:val="single"/>
          <w:rPrChange w:id="1375" w:author="Shireen Khan" w:date="2024-08-20T03:58:00Z">
            <w:rPr>
              <w:u w:val="single"/>
            </w:rPr>
          </w:rPrChange>
        </w:rPr>
        <w:t xml:space="preserve"> </w:t>
      </w:r>
      <w:commentRangeEnd w:id="1367"/>
      <w:r w:rsidR="00A030B9">
        <w:rPr>
          <w:rStyle w:val="CommentReference"/>
        </w:rPr>
        <w:commentReference w:id="1367"/>
      </w:r>
    </w:p>
    <w:p w14:paraId="295FA198" w14:textId="57838E6D" w:rsidR="00A26411" w:rsidRDefault="0069257D">
      <w:pPr>
        <w:pPrChange w:id="1376" w:author="Shireen Khan" w:date="2024-08-20T03:58:00Z">
          <w:pPr>
            <w:pStyle w:val="ListParagraph"/>
          </w:pPr>
        </w:pPrChange>
      </w:pPr>
      <w:r>
        <w:t xml:space="preserve">System shall trigger </w:t>
      </w:r>
      <w:ins w:id="1377" w:author="Bilal Hahsmat" w:date="2024-08-07T20:04:00Z">
        <w:r w:rsidR="00236B70">
          <w:t xml:space="preserve">immediate </w:t>
        </w:r>
      </w:ins>
      <w:r w:rsidR="00A26411" w:rsidRPr="00A26411">
        <w:t>notification</w:t>
      </w:r>
      <w:del w:id="1378" w:author="Bilal Hahsmat" w:date="2024-08-07T20:04:00Z">
        <w:r w:rsidR="00A26411" w:rsidRPr="00A26411" w:rsidDel="00236B70">
          <w:delText xml:space="preserve">s </w:delText>
        </w:r>
        <w:r w:rsidDel="00236B70">
          <w:delText>immediately</w:delText>
        </w:r>
      </w:del>
      <w:r w:rsidR="00A26411" w:rsidRPr="00A26411">
        <w:t xml:space="preserve"> when an</w:t>
      </w:r>
      <w:ins w:id="1379" w:author="Bilal Hahsmat" w:date="2024-08-07T20:04:00Z">
        <w:r w:rsidR="00236B70">
          <w:t>y</w:t>
        </w:r>
      </w:ins>
      <w:r w:rsidR="00A26411" w:rsidRPr="00A26411">
        <w:t xml:space="preserve"> error is detected</w:t>
      </w:r>
      <w:r w:rsidR="001D2295">
        <w:t xml:space="preserve"> </w:t>
      </w:r>
      <w:del w:id="1380" w:author="Bilal Hahsmat" w:date="2024-08-07T20:03:00Z">
        <w:r w:rsidR="001D2295" w:rsidDel="00236B70">
          <w:delText xml:space="preserve">for the concerned team or user </w:delText>
        </w:r>
      </w:del>
      <w:r w:rsidR="001D2295">
        <w:t xml:space="preserve">to manually </w:t>
      </w:r>
      <w:ins w:id="1381" w:author="Bilal Hahsmat" w:date="2024-08-07T20:04:00Z">
        <w:r w:rsidR="00236B70">
          <w:t xml:space="preserve">review and </w:t>
        </w:r>
      </w:ins>
      <w:r w:rsidR="001D2295">
        <w:t>resolve the error</w:t>
      </w:r>
    </w:p>
    <w:p w14:paraId="7D020B21" w14:textId="18FEA238" w:rsidR="00236B70" w:rsidRDefault="00D01526" w:rsidP="00A030B9">
      <w:pPr>
        <w:rPr>
          <w:ins w:id="1382" w:author="Bilal Hahsmat" w:date="2024-08-07T20:06:00Z"/>
        </w:rPr>
      </w:pPr>
      <w:r w:rsidRPr="00D01526">
        <w:t xml:space="preserve">All errors </w:t>
      </w:r>
      <w:ins w:id="1383" w:author="Bilal Hahsmat" w:date="2024-08-07T20:05:00Z">
        <w:r w:rsidR="00236B70">
          <w:t xml:space="preserve">that </w:t>
        </w:r>
      </w:ins>
      <w:r w:rsidR="00A030B9">
        <w:t>needs to be fixed by</w:t>
      </w:r>
      <w:del w:id="1384" w:author="Bilal Hahsmat" w:date="2024-08-07T20:05:00Z">
        <w:r w:rsidRPr="00D01526" w:rsidDel="00236B70">
          <w:delText>generated</w:delText>
        </w:r>
        <w:r w:rsidR="00CC6C38" w:rsidDel="00236B70">
          <w:delText xml:space="preserve"> are </w:delText>
        </w:r>
      </w:del>
      <w:r w:rsidR="00A030B9">
        <w:t xml:space="preserve"> the</w:t>
      </w:r>
      <w:ins w:id="1385" w:author="Bilal Hahsmat" w:date="2024-08-07T20:05:00Z">
        <w:r w:rsidR="00236B70">
          <w:t xml:space="preserve"> team </w:t>
        </w:r>
      </w:ins>
      <w:ins w:id="1386" w:author="Bilal Hahsmat" w:date="2024-08-07T20:06:00Z">
        <w:r w:rsidR="00236B70">
          <w:t>(CS, Dev, Third Part)</w:t>
        </w:r>
      </w:ins>
      <w:r w:rsidR="00A030B9">
        <w:t>, following process will be implemented for their resolution</w:t>
      </w:r>
    </w:p>
    <w:p w14:paraId="4A891C46" w14:textId="21833537" w:rsidR="00BB7E23" w:rsidRPr="00A030B9" w:rsidRDefault="00BB7E23">
      <w:pPr>
        <w:rPr>
          <w:ins w:id="1387" w:author="Shireen Khan" w:date="2024-08-20T04:08:00Z"/>
          <w:b/>
          <w:color w:val="000000" w:themeColor="text1"/>
          <w:rPrChange w:id="1388" w:author="Shireen Khan" w:date="2024-08-20T04:08:00Z">
            <w:rPr>
              <w:ins w:id="1389" w:author="Shireen Khan" w:date="2024-08-20T04:08:00Z"/>
              <w:b/>
            </w:rPr>
          </w:rPrChange>
        </w:rPr>
        <w:pPrChange w:id="1390" w:author="Shireen Khan" w:date="2024-08-21T03:32:00Z">
          <w:pPr>
            <w:pStyle w:val="ListParagraph"/>
            <w:numPr>
              <w:numId w:val="33"/>
            </w:numPr>
            <w:ind w:hanging="360"/>
          </w:pPr>
        </w:pPrChange>
      </w:pPr>
      <w:ins w:id="1391" w:author="Shireen Khan" w:date="2024-08-20T04:06:00Z">
        <w:r w:rsidRPr="00A030B9">
          <w:rPr>
            <w:b/>
            <w:color w:val="000000" w:themeColor="text1"/>
            <w:rPrChange w:id="1392" w:author="Shireen Khan" w:date="2024-08-20T04:07:00Z">
              <w:rPr/>
            </w:rPrChange>
          </w:rPr>
          <w:t>Error Reporting</w:t>
        </w:r>
      </w:ins>
      <w:ins w:id="1393" w:author="Shireen Khan" w:date="2024-08-20T04:07:00Z">
        <w:r w:rsidRPr="00A030B9">
          <w:rPr>
            <w:b/>
            <w:color w:val="000000" w:themeColor="text1"/>
            <w:rPrChange w:id="1394" w:author="Shireen Khan" w:date="2024-08-20T04:07:00Z">
              <w:rPr>
                <w:color w:val="000000" w:themeColor="text1"/>
              </w:rPr>
            </w:rPrChange>
          </w:rPr>
          <w:t xml:space="preserve"> - </w:t>
        </w:r>
      </w:ins>
      <w:ins w:id="1395" w:author="Shireen Khan" w:date="2024-08-20T04:06:00Z">
        <w:r w:rsidRPr="00A030B9">
          <w:rPr>
            <w:b/>
            <w:rPrChange w:id="1396" w:author="Shireen Khan" w:date="2024-08-20T04:07:00Z">
              <w:rPr/>
            </w:rPrChange>
          </w:rPr>
          <w:t xml:space="preserve">CRM and Tracking Dashboard Integration </w:t>
        </w:r>
      </w:ins>
    </w:p>
    <w:p w14:paraId="54B081BC" w14:textId="77777777" w:rsidR="00BB7E23" w:rsidRPr="00BB7E23" w:rsidRDefault="00BB7E23">
      <w:pPr>
        <w:pStyle w:val="ListParagraph"/>
        <w:rPr>
          <w:ins w:id="1397" w:author="Shireen Khan" w:date="2024-08-20T04:07:00Z"/>
          <w:b/>
          <w:color w:val="000000" w:themeColor="text1"/>
          <w:rPrChange w:id="1398" w:author="Shireen Khan" w:date="2024-08-20T04:07:00Z">
            <w:rPr>
              <w:ins w:id="1399" w:author="Shireen Khan" w:date="2024-08-20T04:07:00Z"/>
              <w:b/>
            </w:rPr>
          </w:rPrChange>
        </w:rPr>
        <w:pPrChange w:id="1400" w:author="Shireen Khan" w:date="2024-08-20T04:08:00Z">
          <w:pPr>
            <w:pStyle w:val="ListParagraph"/>
            <w:numPr>
              <w:numId w:val="33"/>
            </w:numPr>
            <w:ind w:hanging="360"/>
          </w:pPr>
        </w:pPrChange>
      </w:pPr>
    </w:p>
    <w:p w14:paraId="7423FDE1" w14:textId="77777777" w:rsidR="00BB7E23" w:rsidRPr="00BB7E23" w:rsidRDefault="00BB7E23">
      <w:pPr>
        <w:pStyle w:val="ListParagraph"/>
        <w:numPr>
          <w:ilvl w:val="1"/>
          <w:numId w:val="34"/>
        </w:numPr>
        <w:rPr>
          <w:ins w:id="1401" w:author="Shireen Khan" w:date="2024-08-20T04:07:00Z"/>
          <w:b/>
          <w:color w:val="000000" w:themeColor="text1"/>
          <w:rPrChange w:id="1402" w:author="Shireen Khan" w:date="2024-08-20T04:07:00Z">
            <w:rPr>
              <w:ins w:id="1403" w:author="Shireen Khan" w:date="2024-08-20T04:07:00Z"/>
            </w:rPr>
          </w:rPrChange>
        </w:rPr>
        <w:pPrChange w:id="1404" w:author="Shireen Khan" w:date="2024-08-20T04:08:00Z">
          <w:pPr>
            <w:pStyle w:val="ListParagraph"/>
            <w:numPr>
              <w:ilvl w:val="1"/>
              <w:numId w:val="33"/>
            </w:numPr>
            <w:ind w:left="1440" w:hanging="360"/>
          </w:pPr>
        </w:pPrChange>
      </w:pPr>
      <w:ins w:id="1405" w:author="Shireen Khan" w:date="2024-08-20T04:06:00Z">
        <w:r w:rsidRPr="00BB7E23">
          <w:t>We will integrate the CRM system with our tracking dashboard to streamline the issue tracking process.</w:t>
        </w:r>
      </w:ins>
    </w:p>
    <w:p w14:paraId="66087C69" w14:textId="120740CD" w:rsidR="00BB7E23" w:rsidRPr="00BB7E23" w:rsidRDefault="00BB7E23">
      <w:pPr>
        <w:pStyle w:val="ListParagraph"/>
        <w:numPr>
          <w:ilvl w:val="1"/>
          <w:numId w:val="34"/>
        </w:numPr>
        <w:rPr>
          <w:ins w:id="1406" w:author="Shireen Khan" w:date="2024-08-20T04:07:00Z"/>
          <w:b/>
          <w:color w:val="000000" w:themeColor="text1"/>
          <w:rPrChange w:id="1407" w:author="Shireen Khan" w:date="2024-08-20T04:07:00Z">
            <w:rPr>
              <w:ins w:id="1408" w:author="Shireen Khan" w:date="2024-08-20T04:07:00Z"/>
            </w:rPr>
          </w:rPrChange>
        </w:rPr>
        <w:pPrChange w:id="1409" w:author="Shireen Khan" w:date="2024-08-20T04:08:00Z">
          <w:pPr>
            <w:pStyle w:val="ListParagraph"/>
            <w:numPr>
              <w:ilvl w:val="1"/>
              <w:numId w:val="33"/>
            </w:numPr>
            <w:ind w:left="1440" w:hanging="360"/>
          </w:pPr>
        </w:pPrChange>
      </w:pPr>
      <w:ins w:id="1410" w:author="Shireen Khan" w:date="2024-08-20T04:06:00Z">
        <w:r w:rsidRPr="00BB7E23">
          <w:t xml:space="preserve">For each </w:t>
        </w:r>
      </w:ins>
      <w:ins w:id="1411" w:author="Shireen Khan" w:date="2024-08-22T04:04:00Z">
        <w:r w:rsidR="00885F4B">
          <w:t xml:space="preserve">failed </w:t>
        </w:r>
      </w:ins>
      <w:ins w:id="1412" w:author="Shireen Khan" w:date="2024-08-20T04:06:00Z">
        <w:r w:rsidRPr="00BB7E23">
          <w:t>message</w:t>
        </w:r>
      </w:ins>
      <w:ins w:id="1413" w:author="Shireen Khan" w:date="2024-08-22T05:40:00Z">
        <w:r w:rsidR="00786128">
          <w:t xml:space="preserve"> reason</w:t>
        </w:r>
      </w:ins>
      <w:ins w:id="1414" w:author="Shireen Khan" w:date="2024-08-22T05:41:00Z">
        <w:r w:rsidR="00786128">
          <w:t xml:space="preserve"> category</w:t>
        </w:r>
      </w:ins>
      <w:ins w:id="1415" w:author="Shireen Khan" w:date="2024-08-20T04:06:00Z">
        <w:r w:rsidRPr="00BB7E23">
          <w:t>, a ticket will be automatically created in the CRM system.</w:t>
        </w:r>
      </w:ins>
    </w:p>
    <w:p w14:paraId="73CED4C2" w14:textId="3C8ED92D" w:rsidR="00BB7E23" w:rsidRPr="00BB7E23" w:rsidRDefault="00885F4B">
      <w:pPr>
        <w:pStyle w:val="ListParagraph"/>
        <w:numPr>
          <w:ilvl w:val="1"/>
          <w:numId w:val="34"/>
        </w:numPr>
        <w:rPr>
          <w:ins w:id="1416" w:author="Shireen Khan" w:date="2024-08-20T04:08:00Z"/>
          <w:b/>
          <w:color w:val="000000" w:themeColor="text1"/>
          <w:rPrChange w:id="1417" w:author="Shireen Khan" w:date="2024-08-20T04:08:00Z">
            <w:rPr>
              <w:ins w:id="1418" w:author="Shireen Khan" w:date="2024-08-20T04:08:00Z"/>
            </w:rPr>
          </w:rPrChange>
        </w:rPr>
        <w:pPrChange w:id="1419" w:author="Shireen Khan" w:date="2024-08-20T04:08:00Z">
          <w:pPr>
            <w:pStyle w:val="ListParagraph"/>
            <w:numPr>
              <w:ilvl w:val="1"/>
              <w:numId w:val="33"/>
            </w:numPr>
            <w:ind w:left="1440" w:hanging="360"/>
          </w:pPr>
        </w:pPrChange>
      </w:pPr>
      <w:ins w:id="1420" w:author="Shireen Khan" w:date="2024-08-22T04:05:00Z">
        <w:r>
          <w:t xml:space="preserve">CS team will review the ticket and log a </w:t>
        </w:r>
        <w:proofErr w:type="spellStart"/>
        <w:r>
          <w:t>Devops</w:t>
        </w:r>
        <w:proofErr w:type="spellEnd"/>
        <w:r>
          <w:t xml:space="preserve"> ticket if required input from Dev, </w:t>
        </w:r>
      </w:ins>
      <w:ins w:id="1421" w:author="Shireen Khan" w:date="2024-08-20T04:06:00Z">
        <w:r w:rsidR="00BB7E23" w:rsidRPr="00BB7E23">
          <w:t>following the same process as Live Issues</w:t>
        </w:r>
      </w:ins>
      <w:ins w:id="1422" w:author="Shireen Khan" w:date="2024-08-22T02:33:00Z">
        <w:r w:rsidR="00C05D04">
          <w:t>.</w:t>
        </w:r>
      </w:ins>
    </w:p>
    <w:p w14:paraId="206D216B" w14:textId="11F06B03" w:rsidR="0045772A" w:rsidRPr="0045772A" w:rsidRDefault="00885F4B" w:rsidP="0045772A">
      <w:pPr>
        <w:pStyle w:val="ListParagraph"/>
        <w:numPr>
          <w:ilvl w:val="1"/>
          <w:numId w:val="34"/>
        </w:numPr>
        <w:rPr>
          <w:ins w:id="1423" w:author="Shireen Khan" w:date="2024-08-20T04:17:00Z"/>
          <w:b/>
          <w:color w:val="000000" w:themeColor="text1"/>
          <w:rPrChange w:id="1424" w:author="Shireen Khan" w:date="2024-08-20T04:17:00Z">
            <w:rPr>
              <w:ins w:id="1425" w:author="Shireen Khan" w:date="2024-08-20T04:17:00Z"/>
            </w:rPr>
          </w:rPrChange>
        </w:rPr>
      </w:pPr>
      <w:ins w:id="1426" w:author="Shireen Khan" w:date="2024-08-22T04:05:00Z">
        <w:r>
          <w:t xml:space="preserve">All </w:t>
        </w:r>
        <w:proofErr w:type="spellStart"/>
        <w:r>
          <w:t>Devop</w:t>
        </w:r>
      </w:ins>
      <w:ins w:id="1427" w:author="Shireen Khan" w:date="2024-08-22T04:06:00Z">
        <w:r>
          <w:t>s</w:t>
        </w:r>
      </w:ins>
      <w:proofErr w:type="spellEnd"/>
      <w:ins w:id="1428" w:author="Shireen Khan" w:date="2024-08-20T04:06:00Z">
        <w:r w:rsidR="00BB7E23" w:rsidRPr="00BB7E23">
          <w:t xml:space="preserve"> tickets will be included in the Daily Live Issue</w:t>
        </w:r>
      </w:ins>
      <w:ins w:id="1429" w:author="Shireen Khan" w:date="2024-08-22T02:34:00Z">
        <w:r w:rsidR="005560A2">
          <w:t>,</w:t>
        </w:r>
      </w:ins>
      <w:ins w:id="1430" w:author="Shireen Khan" w:date="2024-08-20T04:06:00Z">
        <w:r w:rsidR="00BB7E23" w:rsidRPr="00BB7E23">
          <w:t xml:space="preserve"> ensuring that all stakeholders are kept informed and up to date on the status of each issue.</w:t>
        </w:r>
      </w:ins>
    </w:p>
    <w:p w14:paraId="04FB17D7" w14:textId="5DC612C6" w:rsidR="00BB7E23" w:rsidRPr="0045772A" w:rsidRDefault="0045772A">
      <w:pPr>
        <w:pStyle w:val="ListParagraph"/>
        <w:numPr>
          <w:ilvl w:val="1"/>
          <w:numId w:val="34"/>
        </w:numPr>
        <w:rPr>
          <w:ins w:id="1431" w:author="Shireen Khan" w:date="2024-08-20T03:58:00Z"/>
          <w:b/>
          <w:color w:val="000000" w:themeColor="text1"/>
          <w:rPrChange w:id="1432" w:author="Shireen Khan" w:date="2024-08-20T04:17:00Z">
            <w:rPr>
              <w:ins w:id="1433" w:author="Shireen Khan" w:date="2024-08-20T03:58:00Z"/>
            </w:rPr>
          </w:rPrChange>
        </w:rPr>
        <w:pPrChange w:id="1434" w:author="Shireen Khan" w:date="2024-08-20T04:17:00Z">
          <w:pPr>
            <w:pStyle w:val="ListParagraph"/>
            <w:numPr>
              <w:ilvl w:val="1"/>
              <w:numId w:val="11"/>
            </w:numPr>
            <w:ind w:left="1080" w:hanging="360"/>
          </w:pPr>
        </w:pPrChange>
      </w:pPr>
      <w:ins w:id="1435" w:author="Shireen Khan" w:date="2024-08-20T04:17:00Z">
        <w:r w:rsidRPr="0045772A">
          <w:rPr>
            <w:color w:val="000000" w:themeColor="text1"/>
            <w:rPrChange w:id="1436" w:author="Shireen Khan" w:date="2024-08-20T04:17:00Z">
              <w:rPr/>
            </w:rPrChange>
          </w:rPr>
          <w:t>Readers will be able to open the ticket directly from the email, allowing for quick access to details and actions.</w:t>
        </w:r>
      </w:ins>
      <w:r w:rsidR="0094084C">
        <w:rPr>
          <w:color w:val="000000" w:themeColor="text1"/>
        </w:rPr>
        <w:t xml:space="preserve"> </w:t>
      </w:r>
    </w:p>
    <w:p w14:paraId="6DAEE66D" w14:textId="42A3B769" w:rsidR="0045772A" w:rsidRPr="00A030B9" w:rsidDel="00A86168" w:rsidRDefault="0045772A" w:rsidP="00A030B9">
      <w:pPr>
        <w:rPr>
          <w:ins w:id="1437" w:author="Bilal Hahsmat" w:date="2024-08-07T20:12:00Z"/>
          <w:del w:id="1438" w:author="Shireen Khan" w:date="2024-08-21T03:25:00Z"/>
          <w:color w:val="FF0000"/>
          <w:u w:val="single"/>
          <w:rPrChange w:id="1439" w:author="Shireen Khan" w:date="2024-08-09T09:01:00Z">
            <w:rPr>
              <w:ins w:id="1440" w:author="Bilal Hahsmat" w:date="2024-08-07T20:12:00Z"/>
              <w:del w:id="1441" w:author="Shireen Khan" w:date="2024-08-21T03:25:00Z"/>
            </w:rPr>
          </w:rPrChange>
        </w:rPr>
      </w:pPr>
    </w:p>
    <w:p w14:paraId="7287A8B5" w14:textId="05D86BCB" w:rsidR="008232EC" w:rsidRPr="00A030B9" w:rsidDel="00120A11" w:rsidRDefault="008232EC" w:rsidP="00A030B9">
      <w:pPr>
        <w:rPr>
          <w:del w:id="1442" w:author="Shireen Khan" w:date="2024-08-09T09:01:00Z"/>
          <w:u w:val="single"/>
        </w:rPr>
      </w:pPr>
    </w:p>
    <w:p w14:paraId="1415F048" w14:textId="77777777" w:rsidR="00A030B9" w:rsidRPr="00A030B9" w:rsidRDefault="001F6A47" w:rsidP="00A030B9">
      <w:pPr>
        <w:rPr>
          <w:b/>
          <w:u w:val="single"/>
        </w:rPr>
      </w:pPr>
      <w:r w:rsidRPr="00A030B9">
        <w:rPr>
          <w:b/>
          <w:u w:val="single"/>
        </w:rPr>
        <w:t>Automated Alerts</w:t>
      </w:r>
      <w:ins w:id="1443" w:author="Shireen Khan" w:date="2024-08-20T04:21:00Z">
        <w:r w:rsidR="000341D5" w:rsidRPr="00A030B9">
          <w:rPr>
            <w:b/>
            <w:u w:val="single"/>
          </w:rPr>
          <w:t xml:space="preserve"> / No</w:t>
        </w:r>
      </w:ins>
      <w:ins w:id="1444" w:author="Shireen Khan" w:date="2024-08-20T04:22:00Z">
        <w:r w:rsidR="000341D5" w:rsidRPr="00A030B9">
          <w:rPr>
            <w:b/>
            <w:u w:val="single"/>
          </w:rPr>
          <w:t>tification</w:t>
        </w:r>
      </w:ins>
    </w:p>
    <w:p w14:paraId="50FCE8A4" w14:textId="070F3DEC" w:rsidR="004C33AE" w:rsidRDefault="00F67249" w:rsidP="00A030B9">
      <w:pPr>
        <w:rPr>
          <w:ins w:id="1445" w:author="Bilal Hahsmat" w:date="2024-08-07T20:14:00Z"/>
        </w:rPr>
      </w:pPr>
      <w:r>
        <w:t>I</w:t>
      </w:r>
      <w:r w:rsidRPr="00F67249">
        <w:t xml:space="preserve">n-system notifications to </w:t>
      </w:r>
      <w:r>
        <w:t>practice users</w:t>
      </w:r>
      <w:r w:rsidR="00D01526">
        <w:t xml:space="preserve"> for them</w:t>
      </w:r>
      <w:r w:rsidR="00B72BAA">
        <w:t xml:space="preserve"> </w:t>
      </w:r>
      <w:r w:rsidR="00D01526" w:rsidRPr="00D01526">
        <w:t xml:space="preserve">to take actions such as </w:t>
      </w:r>
      <w:r w:rsidR="00D01526">
        <w:t xml:space="preserve">Patient mapping, </w:t>
      </w:r>
      <w:r w:rsidR="00D01526" w:rsidRPr="00D01526">
        <w:t>resending, rejecting, or viewing the history of failed messages.</w:t>
      </w:r>
      <w:r w:rsidR="00A030B9">
        <w:t xml:space="preserve"> </w:t>
      </w:r>
      <w:r w:rsidR="00904A68">
        <w:t>System shall send n</w:t>
      </w:r>
      <w:r w:rsidR="007E7F6B" w:rsidRPr="00904A68">
        <w:t>otification to users who have permission to receive messages from labs and radiology</w:t>
      </w:r>
      <w:r w:rsidR="007E7F6B" w:rsidRPr="00904A68">
        <w:rPr>
          <w:b/>
        </w:rPr>
        <w:t>.</w:t>
      </w:r>
      <w:r w:rsidR="00904A68">
        <w:rPr>
          <w:b/>
        </w:rPr>
        <w:t xml:space="preserve"> </w:t>
      </w:r>
      <w:r w:rsidR="00904A68" w:rsidRPr="00904A68">
        <w:t>(Settings &gt; Lab &gt; Lab Profile &gt; Notify User</w:t>
      </w:r>
      <w:r w:rsidR="0099003A">
        <w:t xml:space="preserve"> &gt; Add User</w:t>
      </w:r>
      <w:r w:rsidR="00904A68" w:rsidRPr="00904A68">
        <w:t>)</w:t>
      </w:r>
    </w:p>
    <w:p w14:paraId="2A9C56D1" w14:textId="2832361F" w:rsidR="000341D5" w:rsidRDefault="000341D5" w:rsidP="000341D5">
      <w:pPr>
        <w:pStyle w:val="NoSpacing"/>
        <w:rPr>
          <w:ins w:id="1446" w:author="Shireen Khan" w:date="2024-08-20T04:25:00Z"/>
          <w:b/>
        </w:rPr>
      </w:pPr>
      <w:ins w:id="1447" w:author="Shireen Khan" w:date="2024-08-20T04:22:00Z">
        <w:r>
          <w:rPr>
            <w:b/>
          </w:rPr>
          <w:t>Notification</w:t>
        </w:r>
      </w:ins>
      <w:ins w:id="1448" w:author="Shireen Khan" w:date="2024-08-20T04:49:00Z">
        <w:r w:rsidR="00B34AEF">
          <w:rPr>
            <w:b/>
          </w:rPr>
          <w:t>s</w:t>
        </w:r>
      </w:ins>
      <w:ins w:id="1449" w:author="Shireen Khan" w:date="2024-08-20T04:22:00Z">
        <w:r w:rsidRPr="001F6A47">
          <w:rPr>
            <w:b/>
          </w:rPr>
          <w:t xml:space="preserve">: </w:t>
        </w:r>
      </w:ins>
    </w:p>
    <w:p w14:paraId="62D1B723" w14:textId="5C53BF74" w:rsidR="000341D5" w:rsidRDefault="000341D5" w:rsidP="00E7255A">
      <w:pPr>
        <w:pStyle w:val="NoSpacing"/>
        <w:ind w:left="720"/>
        <w:rPr>
          <w:ins w:id="1450" w:author="Shireen Khan" w:date="2024-08-22T05:33:00Z"/>
        </w:rPr>
      </w:pPr>
      <w:ins w:id="1451" w:author="Shireen Khan" w:date="2024-08-20T04:25:00Z">
        <w:r w:rsidRPr="000341D5">
          <w:rPr>
            <w:rPrChange w:id="1452" w:author="Shireen Khan" w:date="2024-08-20T04:25:00Z">
              <w:rPr>
                <w:b/>
              </w:rPr>
            </w:rPrChange>
          </w:rPr>
          <w:t xml:space="preserve">These will be </w:t>
        </w:r>
        <w:r w:rsidRPr="000341D5">
          <w:t xml:space="preserve">User-Specific </w:t>
        </w:r>
      </w:ins>
      <w:ins w:id="1453" w:author="Shireen Khan" w:date="2024-08-20T04:49:00Z">
        <w:r w:rsidR="00B34AEF">
          <w:t>notifications</w:t>
        </w:r>
      </w:ins>
      <w:ins w:id="1454" w:author="Shireen Khan" w:date="2024-08-21T03:33:00Z">
        <w:r w:rsidR="00DA13A0">
          <w:t xml:space="preserve">. </w:t>
        </w:r>
      </w:ins>
    </w:p>
    <w:p w14:paraId="13E4BE74" w14:textId="77777777" w:rsidR="00E7255A" w:rsidRDefault="00E7255A">
      <w:pPr>
        <w:pStyle w:val="NoSpacing"/>
        <w:ind w:left="720"/>
        <w:rPr>
          <w:ins w:id="1455" w:author="Shireen Khan" w:date="2024-08-20T04:22:00Z"/>
          <w:b/>
        </w:rPr>
        <w:pPrChange w:id="1456" w:author="Shireen Khan" w:date="2024-08-22T05:33:00Z">
          <w:pPr>
            <w:pStyle w:val="NoSpacing"/>
          </w:pPr>
        </w:pPrChange>
      </w:pPr>
    </w:p>
    <w:p w14:paraId="3A2D28E7" w14:textId="77777777" w:rsidR="000341D5" w:rsidRPr="00E14E2D" w:rsidRDefault="000341D5">
      <w:pPr>
        <w:pStyle w:val="NoSpacing"/>
        <w:ind w:left="360"/>
        <w:rPr>
          <w:ins w:id="1457" w:author="Shireen Khan" w:date="2024-08-20T04:22:00Z"/>
          <w:b/>
          <w:highlight w:val="yellow"/>
          <w:rPrChange w:id="1458" w:author="Shireen Khan" w:date="2024-08-20T10:04:00Z">
            <w:rPr>
              <w:ins w:id="1459" w:author="Shireen Khan" w:date="2024-08-20T04:22:00Z"/>
            </w:rPr>
          </w:rPrChange>
        </w:rPr>
        <w:pPrChange w:id="1460" w:author="Shireen Khan" w:date="2024-08-21T03:16:00Z">
          <w:pPr>
            <w:pStyle w:val="NoSpacing"/>
            <w:numPr>
              <w:numId w:val="35"/>
            </w:numPr>
            <w:ind w:left="720" w:hanging="360"/>
          </w:pPr>
        </w:pPrChange>
      </w:pPr>
      <w:ins w:id="1461" w:author="Shireen Khan" w:date="2024-08-20T04:21:00Z">
        <w:r w:rsidRPr="00CB01FB">
          <w:rPr>
            <w:b/>
            <w:rPrChange w:id="1462" w:author="Shireen Khan" w:date="2024-08-21T03:16:00Z">
              <w:rPr/>
            </w:rPrChange>
          </w:rPr>
          <w:t>Outbound Traffic Notifications:</w:t>
        </w:r>
      </w:ins>
    </w:p>
    <w:p w14:paraId="2627C4F0" w14:textId="399B8A06" w:rsidR="000341D5" w:rsidRDefault="000341D5" w:rsidP="000341D5">
      <w:pPr>
        <w:pStyle w:val="NoSpacing"/>
        <w:ind w:left="1440"/>
        <w:rPr>
          <w:ins w:id="1463" w:author="Shireen Khan" w:date="2024-08-20T04:22:00Z"/>
        </w:rPr>
      </w:pPr>
      <w:ins w:id="1464" w:author="Shireen Khan" w:date="2024-08-20T04:21:00Z">
        <w:r>
          <w:t>When an outbound action, such as a lab order</w:t>
        </w:r>
      </w:ins>
      <w:ins w:id="1465" w:author="Shireen Khan" w:date="2024-08-20T04:39:00Z">
        <w:r w:rsidR="00445B72">
          <w:t xml:space="preserve"> </w:t>
        </w:r>
      </w:ins>
      <w:ins w:id="1466" w:author="Shireen Khan" w:date="2024-08-20T04:21:00Z">
        <w:r>
          <w:t xml:space="preserve">fails to process (e.g., due to a connectivity issue), the system will notify the user who </w:t>
        </w:r>
      </w:ins>
      <w:ins w:id="1467" w:author="Shireen Khan" w:date="2024-08-21T03:16:00Z">
        <w:r w:rsidR="00FB1B34">
          <w:t>created</w:t>
        </w:r>
      </w:ins>
      <w:ins w:id="1468" w:author="Shireen Khan" w:date="2024-08-20T04:21:00Z">
        <w:r>
          <w:t xml:space="preserve"> the </w:t>
        </w:r>
      </w:ins>
      <w:ins w:id="1469" w:author="Shireen Khan" w:date="2024-08-21T03:16:00Z">
        <w:r w:rsidR="00FB1B34">
          <w:t>relevant data</w:t>
        </w:r>
      </w:ins>
    </w:p>
    <w:p w14:paraId="3EFCC6FA" w14:textId="65430143" w:rsidR="000341D5" w:rsidRDefault="000341D5" w:rsidP="000341D5">
      <w:pPr>
        <w:pStyle w:val="NoSpacing"/>
        <w:ind w:left="1440"/>
        <w:rPr>
          <w:ins w:id="1470" w:author="Shireen Khan" w:date="2024-08-20T04:26:00Z"/>
        </w:rPr>
      </w:pPr>
      <w:ins w:id="1471" w:author="Shireen Khan" w:date="2024-08-20T04:21:00Z">
        <w:r>
          <w:t>Example: If 'User A' signs a lab order and it fails to send to the lab, 'User A' will receive a notification informing them that the order could not be submitted successfully.</w:t>
        </w:r>
      </w:ins>
      <w:ins w:id="1472" w:author="Shireen Khan" w:date="2024-08-20T04:25:00Z">
        <w:r w:rsidRPr="000341D5">
          <w:t xml:space="preserve"> </w:t>
        </w:r>
      </w:ins>
    </w:p>
    <w:p w14:paraId="56945B7A" w14:textId="77777777" w:rsidR="000341D5" w:rsidRDefault="000341D5" w:rsidP="000341D5">
      <w:pPr>
        <w:pStyle w:val="NoSpacing"/>
        <w:ind w:left="1440"/>
        <w:rPr>
          <w:ins w:id="1473" w:author="Shireen Khan" w:date="2024-08-20T04:25:00Z"/>
        </w:rPr>
      </w:pPr>
    </w:p>
    <w:p w14:paraId="54DCDEF2" w14:textId="64EEFA14" w:rsidR="000341D5" w:rsidRPr="000341D5" w:rsidRDefault="000341D5">
      <w:pPr>
        <w:pStyle w:val="NoSpacing"/>
        <w:ind w:left="360"/>
        <w:rPr>
          <w:ins w:id="1474" w:author="Shireen Khan" w:date="2024-08-20T04:25:00Z"/>
          <w:b/>
          <w:rPrChange w:id="1475" w:author="Shireen Khan" w:date="2024-08-20T04:26:00Z">
            <w:rPr>
              <w:ins w:id="1476" w:author="Shireen Khan" w:date="2024-08-20T04:25:00Z"/>
            </w:rPr>
          </w:rPrChange>
        </w:rPr>
        <w:pPrChange w:id="1477" w:author="Shireen Khan" w:date="2024-08-21T03:16:00Z">
          <w:pPr>
            <w:pStyle w:val="NoSpacing"/>
            <w:ind w:left="1440"/>
          </w:pPr>
        </w:pPrChange>
      </w:pPr>
      <w:ins w:id="1478" w:author="Shireen Khan" w:date="2024-08-20T04:25:00Z">
        <w:r w:rsidRPr="000341D5">
          <w:rPr>
            <w:b/>
            <w:rPrChange w:id="1479" w:author="Shireen Khan" w:date="2024-08-20T04:26:00Z">
              <w:rPr/>
            </w:rPrChange>
          </w:rPr>
          <w:t>Inbound Traffic Notification:</w:t>
        </w:r>
      </w:ins>
    </w:p>
    <w:p w14:paraId="6FD2081D" w14:textId="0115F6A5" w:rsidR="00A86168" w:rsidRDefault="000341D5" w:rsidP="00A86168">
      <w:pPr>
        <w:pStyle w:val="NoSpacing"/>
        <w:ind w:left="1440"/>
        <w:rPr>
          <w:ins w:id="1480" w:author="Shireen Khan" w:date="2024-08-21T03:21:00Z"/>
        </w:rPr>
      </w:pPr>
      <w:ins w:id="1481" w:author="Shireen Khan" w:date="2024-08-20T04:25:00Z">
        <w:r>
          <w:t xml:space="preserve">If the system can't connect to labs to receive results, the </w:t>
        </w:r>
      </w:ins>
      <w:ins w:id="1482" w:author="Shireen Khan" w:date="2024-08-20T10:04:00Z">
        <w:r w:rsidR="00E14E2D">
          <w:t>system</w:t>
        </w:r>
      </w:ins>
      <w:ins w:id="1483" w:author="Shireen Khan" w:date="2024-08-20T04:25:00Z">
        <w:r>
          <w:t xml:space="preserve"> allows us to designate a specific user to receive these notifications</w:t>
        </w:r>
      </w:ins>
      <w:ins w:id="1484" w:author="Shireen Khan" w:date="2024-08-21T03:21:00Z">
        <w:r w:rsidR="00A86168">
          <w:t xml:space="preserve"> </w:t>
        </w:r>
        <w:r w:rsidR="00DB03B0" w:rsidRPr="00DB03B0">
          <w:t>who have permission</w:t>
        </w:r>
      </w:ins>
      <w:ins w:id="1485" w:author="Shireen Khan" w:date="2024-08-21T03:24:00Z">
        <w:r w:rsidR="00A86168">
          <w:t>s</w:t>
        </w:r>
      </w:ins>
      <w:ins w:id="1486" w:author="Shireen Khan" w:date="2024-08-21T03:21:00Z">
        <w:r w:rsidR="00A86168">
          <w:t>.</w:t>
        </w:r>
        <w:r w:rsidR="00DB03B0" w:rsidRPr="00DB03B0">
          <w:t xml:space="preserve"> (Settings &gt; Lab &gt; </w:t>
        </w:r>
      </w:ins>
      <w:ins w:id="1487" w:author="Shireen Khan" w:date="2024-08-21T03:23:00Z">
        <w:r w:rsidR="00A86168">
          <w:t>P</w:t>
        </w:r>
      </w:ins>
      <w:ins w:id="1488" w:author="Shireen Khan" w:date="2024-08-21T03:21:00Z">
        <w:r w:rsidR="00DB03B0" w:rsidRPr="00DB03B0">
          <w:t>rofile &gt; Notify User&gt; Add User</w:t>
        </w:r>
      </w:ins>
      <w:ins w:id="1489" w:author="Shireen Khan" w:date="2024-08-21T03:22:00Z">
        <w:r w:rsidR="00A86168">
          <w:t xml:space="preserve"> /</w:t>
        </w:r>
      </w:ins>
      <w:ins w:id="1490" w:author="Shireen Khan" w:date="2024-08-21T03:21:00Z">
        <w:r w:rsidR="00A86168">
          <w:t xml:space="preserve"> </w:t>
        </w:r>
        <w:r w:rsidR="00A86168" w:rsidRPr="00DB03B0">
          <w:t xml:space="preserve">(Settings &gt; </w:t>
        </w:r>
        <w:r w:rsidR="00A86168">
          <w:t xml:space="preserve">Radiology </w:t>
        </w:r>
        <w:r w:rsidR="00A86168" w:rsidRPr="00DB03B0">
          <w:t>&gt; Profile &gt; Notify User&gt; Add User</w:t>
        </w:r>
      </w:ins>
      <w:ins w:id="1491" w:author="Shireen Khan" w:date="2024-08-21T03:22:00Z">
        <w:r w:rsidR="00A86168">
          <w:t xml:space="preserve"> / Settings</w:t>
        </w:r>
      </w:ins>
      <w:ins w:id="1492" w:author="Shireen Khan" w:date="2024-08-21T03:23:00Z">
        <w:r w:rsidR="00A86168">
          <w:t xml:space="preserve"> &gt; HIE Partners &gt; Profile</w:t>
        </w:r>
      </w:ins>
      <w:ins w:id="1493" w:author="Shireen Khan" w:date="2024-08-21T03:21:00Z">
        <w:r w:rsidR="00A86168" w:rsidRPr="00DB03B0">
          <w:t>)</w:t>
        </w:r>
      </w:ins>
    </w:p>
    <w:p w14:paraId="02087935" w14:textId="2A7027F0" w:rsidR="00B34AEF" w:rsidRDefault="00B34AEF" w:rsidP="00B34AEF">
      <w:pPr>
        <w:pStyle w:val="NoSpacing"/>
        <w:rPr>
          <w:ins w:id="1494" w:author="Shireen Khan" w:date="2024-08-20T04:42:00Z"/>
        </w:rPr>
      </w:pPr>
      <w:del w:id="1495" w:author="Shireen Khan" w:date="2024-08-22T05:16:00Z">
        <w:r w:rsidDel="00E20D7F">
          <w:fldChar w:fldCharType="begin"/>
        </w:r>
        <w:r w:rsidDel="00E20D7F">
          <w:fldChar w:fldCharType="end"/>
        </w:r>
      </w:del>
    </w:p>
    <w:p w14:paraId="5A347908" w14:textId="55B239A8" w:rsidR="00B34AEF" w:rsidRDefault="00EE64D5">
      <w:pPr>
        <w:pStyle w:val="NoSpacing"/>
        <w:rPr>
          <w:ins w:id="1496" w:author="Shireen Khan" w:date="2024-08-22T05:23:00Z"/>
        </w:rPr>
      </w:pPr>
      <w:ins w:id="1497" w:author="Shireen Khan" w:date="2024-08-22T05:29:00Z">
        <w:r>
          <w:t xml:space="preserve">Here is the list of notifications that will appear in the notification pane. </w:t>
        </w:r>
      </w:ins>
    </w:p>
    <w:p w14:paraId="2638D142" w14:textId="6CC090D0" w:rsidR="004918AC" w:rsidRDefault="004918AC">
      <w:pPr>
        <w:pStyle w:val="NoSpacing"/>
        <w:rPr>
          <w:ins w:id="1498" w:author="Shireen Khan" w:date="2024-08-22T05:23:00Z"/>
        </w:rPr>
      </w:pPr>
    </w:p>
    <w:tbl>
      <w:tblPr>
        <w:tblW w:w="10617" w:type="dxa"/>
        <w:jc w:val="center"/>
        <w:tblLook w:val="04A0" w:firstRow="1" w:lastRow="0" w:firstColumn="1" w:lastColumn="0" w:noHBand="0" w:noVBand="1"/>
        <w:tblPrChange w:id="1499" w:author="Shireen Khan" w:date="2024-08-22T05:28:00Z">
          <w:tblPr>
            <w:tblW w:w="16200" w:type="dxa"/>
            <w:tblInd w:w="-5" w:type="dxa"/>
            <w:tblLook w:val="04A0" w:firstRow="1" w:lastRow="0" w:firstColumn="1" w:lastColumn="0" w:noHBand="0" w:noVBand="1"/>
          </w:tblPr>
        </w:tblPrChange>
      </w:tblPr>
      <w:tblGrid>
        <w:gridCol w:w="1779"/>
        <w:gridCol w:w="2915"/>
        <w:gridCol w:w="4347"/>
        <w:gridCol w:w="1576"/>
        <w:tblGridChange w:id="1500">
          <w:tblGrid>
            <w:gridCol w:w="3080"/>
            <w:gridCol w:w="4570"/>
            <w:gridCol w:w="930"/>
            <w:gridCol w:w="5260"/>
            <w:gridCol w:w="2360"/>
          </w:tblGrid>
        </w:tblGridChange>
      </w:tblGrid>
      <w:tr w:rsidR="00EE64D5" w:rsidRPr="00EE64D5" w14:paraId="74C721E9" w14:textId="77777777" w:rsidTr="00EE64D5">
        <w:trPr>
          <w:trHeight w:val="199"/>
          <w:jc w:val="center"/>
          <w:ins w:id="1501" w:author="Shireen Khan" w:date="2024-08-22T05:26:00Z"/>
          <w:trPrChange w:id="1502" w:author="Shireen Khan" w:date="2024-08-22T05:28:00Z">
            <w:trPr>
              <w:trHeight w:val="288"/>
            </w:trPr>
          </w:trPrChange>
        </w:trPr>
        <w:tc>
          <w:tcPr>
            <w:tcW w:w="1685" w:type="dxa"/>
            <w:tcBorders>
              <w:top w:val="single" w:sz="4" w:space="0" w:color="auto"/>
              <w:left w:val="single" w:sz="4" w:space="0" w:color="auto"/>
              <w:bottom w:val="single" w:sz="4" w:space="0" w:color="auto"/>
              <w:right w:val="single" w:sz="4" w:space="0" w:color="auto"/>
            </w:tcBorders>
            <w:shd w:val="clear" w:color="000000" w:fill="16365C"/>
            <w:vAlign w:val="bottom"/>
            <w:hideMark/>
            <w:tcPrChange w:id="1503" w:author="Shireen Khan" w:date="2024-08-22T05:28:00Z">
              <w:tcPr>
                <w:tcW w:w="3080" w:type="dxa"/>
                <w:tcBorders>
                  <w:top w:val="single" w:sz="4" w:space="0" w:color="auto"/>
                  <w:left w:val="single" w:sz="4" w:space="0" w:color="auto"/>
                  <w:bottom w:val="single" w:sz="4" w:space="0" w:color="auto"/>
                  <w:right w:val="single" w:sz="4" w:space="0" w:color="auto"/>
                </w:tcBorders>
                <w:shd w:val="clear" w:color="000000" w:fill="16365C"/>
                <w:vAlign w:val="bottom"/>
                <w:hideMark/>
              </w:tcPr>
            </w:tcPrChange>
          </w:tcPr>
          <w:p w14:paraId="721F5845" w14:textId="77777777" w:rsidR="00EE64D5" w:rsidRPr="00EE64D5" w:rsidRDefault="00EE64D5" w:rsidP="00EE64D5">
            <w:pPr>
              <w:spacing w:after="0" w:line="240" w:lineRule="auto"/>
              <w:rPr>
                <w:ins w:id="1504" w:author="Shireen Khan" w:date="2024-08-22T05:26:00Z"/>
                <w:rFonts w:ascii="Calibri" w:eastAsia="Times New Roman" w:hAnsi="Calibri" w:cs="Calibri"/>
                <w:b/>
                <w:bCs/>
                <w:color w:val="FFFFFF"/>
              </w:rPr>
            </w:pPr>
            <w:ins w:id="1505" w:author="Shireen Khan" w:date="2024-08-22T05:26:00Z">
              <w:r w:rsidRPr="00EE64D5">
                <w:rPr>
                  <w:rFonts w:ascii="Calibri" w:eastAsia="Times New Roman" w:hAnsi="Calibri" w:cs="Calibri"/>
                  <w:b/>
                  <w:bCs/>
                  <w:color w:val="FFFFFF"/>
                </w:rPr>
                <w:t>Error Type</w:t>
              </w:r>
            </w:ins>
          </w:p>
        </w:tc>
        <w:tc>
          <w:tcPr>
            <w:tcW w:w="2950" w:type="dxa"/>
            <w:tcBorders>
              <w:top w:val="single" w:sz="4" w:space="0" w:color="auto"/>
              <w:left w:val="nil"/>
              <w:bottom w:val="single" w:sz="4" w:space="0" w:color="auto"/>
              <w:right w:val="single" w:sz="4" w:space="0" w:color="auto"/>
            </w:tcBorders>
            <w:shd w:val="clear" w:color="000000" w:fill="16365C"/>
            <w:vAlign w:val="bottom"/>
            <w:hideMark/>
            <w:tcPrChange w:id="1506" w:author="Shireen Khan" w:date="2024-08-22T05:28:00Z">
              <w:tcPr>
                <w:tcW w:w="5500" w:type="dxa"/>
                <w:gridSpan w:val="2"/>
                <w:tcBorders>
                  <w:top w:val="single" w:sz="4" w:space="0" w:color="auto"/>
                  <w:left w:val="nil"/>
                  <w:bottom w:val="single" w:sz="4" w:space="0" w:color="auto"/>
                  <w:right w:val="single" w:sz="4" w:space="0" w:color="auto"/>
                </w:tcBorders>
                <w:shd w:val="clear" w:color="000000" w:fill="16365C"/>
                <w:vAlign w:val="bottom"/>
                <w:hideMark/>
              </w:tcPr>
            </w:tcPrChange>
          </w:tcPr>
          <w:p w14:paraId="378A466E" w14:textId="77777777" w:rsidR="00EE64D5" w:rsidRPr="00EE64D5" w:rsidRDefault="00EE64D5" w:rsidP="00EE64D5">
            <w:pPr>
              <w:spacing w:after="0" w:line="240" w:lineRule="auto"/>
              <w:rPr>
                <w:ins w:id="1507" w:author="Shireen Khan" w:date="2024-08-22T05:26:00Z"/>
                <w:rFonts w:ascii="Calibri" w:eastAsia="Times New Roman" w:hAnsi="Calibri" w:cs="Calibri"/>
                <w:b/>
                <w:bCs/>
                <w:color w:val="FFFFFF"/>
              </w:rPr>
            </w:pPr>
            <w:ins w:id="1508" w:author="Shireen Khan" w:date="2024-08-22T05:26:00Z">
              <w:r w:rsidRPr="00EE64D5">
                <w:rPr>
                  <w:rFonts w:ascii="Calibri" w:eastAsia="Times New Roman" w:hAnsi="Calibri" w:cs="Calibri"/>
                  <w:b/>
                  <w:bCs/>
                  <w:color w:val="FFFFFF"/>
                </w:rPr>
                <w:t>Notification Title</w:t>
              </w:r>
            </w:ins>
          </w:p>
        </w:tc>
        <w:tc>
          <w:tcPr>
            <w:tcW w:w="4400" w:type="dxa"/>
            <w:tcBorders>
              <w:top w:val="single" w:sz="4" w:space="0" w:color="auto"/>
              <w:left w:val="nil"/>
              <w:bottom w:val="single" w:sz="4" w:space="0" w:color="auto"/>
              <w:right w:val="single" w:sz="4" w:space="0" w:color="auto"/>
            </w:tcBorders>
            <w:shd w:val="clear" w:color="000000" w:fill="16365C"/>
            <w:vAlign w:val="bottom"/>
            <w:hideMark/>
            <w:tcPrChange w:id="1509" w:author="Shireen Khan" w:date="2024-08-22T05:28:00Z">
              <w:tcPr>
                <w:tcW w:w="5260" w:type="dxa"/>
                <w:tcBorders>
                  <w:top w:val="single" w:sz="4" w:space="0" w:color="auto"/>
                  <w:left w:val="nil"/>
                  <w:bottom w:val="single" w:sz="4" w:space="0" w:color="auto"/>
                  <w:right w:val="single" w:sz="4" w:space="0" w:color="auto"/>
                </w:tcBorders>
                <w:shd w:val="clear" w:color="000000" w:fill="16365C"/>
                <w:vAlign w:val="bottom"/>
                <w:hideMark/>
              </w:tcPr>
            </w:tcPrChange>
          </w:tcPr>
          <w:p w14:paraId="4EBCAB13" w14:textId="77777777" w:rsidR="00EE64D5" w:rsidRPr="00EE64D5" w:rsidRDefault="00EE64D5" w:rsidP="00EE64D5">
            <w:pPr>
              <w:spacing w:after="0" w:line="240" w:lineRule="auto"/>
              <w:rPr>
                <w:ins w:id="1510" w:author="Shireen Khan" w:date="2024-08-22T05:26:00Z"/>
                <w:rFonts w:ascii="Calibri" w:eastAsia="Times New Roman" w:hAnsi="Calibri" w:cs="Calibri"/>
                <w:b/>
                <w:bCs/>
                <w:color w:val="FFFFFF"/>
              </w:rPr>
            </w:pPr>
            <w:ins w:id="1511" w:author="Shireen Khan" w:date="2024-08-22T05:26:00Z">
              <w:r w:rsidRPr="00EE64D5">
                <w:rPr>
                  <w:rFonts w:ascii="Calibri" w:eastAsia="Times New Roman" w:hAnsi="Calibri" w:cs="Calibri"/>
                  <w:b/>
                  <w:bCs/>
                  <w:color w:val="FFFFFF"/>
                </w:rPr>
                <w:t>Notification Description</w:t>
              </w:r>
            </w:ins>
          </w:p>
        </w:tc>
        <w:tc>
          <w:tcPr>
            <w:tcW w:w="1582" w:type="dxa"/>
            <w:tcBorders>
              <w:top w:val="nil"/>
              <w:left w:val="nil"/>
              <w:bottom w:val="nil"/>
              <w:right w:val="single" w:sz="4" w:space="0" w:color="auto"/>
            </w:tcBorders>
            <w:shd w:val="clear" w:color="000000" w:fill="16365C"/>
            <w:vAlign w:val="bottom"/>
            <w:hideMark/>
            <w:tcPrChange w:id="1512" w:author="Shireen Khan" w:date="2024-08-22T05:28:00Z">
              <w:tcPr>
                <w:tcW w:w="2360" w:type="dxa"/>
                <w:tcBorders>
                  <w:top w:val="nil"/>
                  <w:left w:val="nil"/>
                  <w:bottom w:val="nil"/>
                  <w:right w:val="single" w:sz="4" w:space="0" w:color="auto"/>
                </w:tcBorders>
                <w:shd w:val="clear" w:color="000000" w:fill="16365C"/>
                <w:vAlign w:val="bottom"/>
                <w:hideMark/>
              </w:tcPr>
            </w:tcPrChange>
          </w:tcPr>
          <w:p w14:paraId="36FBCBD3" w14:textId="77777777" w:rsidR="00EE64D5" w:rsidRPr="00EE64D5" w:rsidRDefault="00EE64D5" w:rsidP="00EE64D5">
            <w:pPr>
              <w:spacing w:after="0" w:line="240" w:lineRule="auto"/>
              <w:rPr>
                <w:ins w:id="1513" w:author="Shireen Khan" w:date="2024-08-22T05:26:00Z"/>
                <w:rFonts w:ascii="Calibri" w:eastAsia="Times New Roman" w:hAnsi="Calibri" w:cs="Calibri"/>
                <w:b/>
                <w:bCs/>
                <w:color w:val="FFFFFF"/>
              </w:rPr>
            </w:pPr>
            <w:ins w:id="1514" w:author="Shireen Khan" w:date="2024-08-22T05:26:00Z">
              <w:r w:rsidRPr="00EE64D5">
                <w:rPr>
                  <w:rFonts w:ascii="Calibri" w:eastAsia="Times New Roman" w:hAnsi="Calibri" w:cs="Calibri"/>
                  <w:b/>
                  <w:bCs/>
                  <w:color w:val="FFFFFF"/>
                </w:rPr>
                <w:t>Action with Notification</w:t>
              </w:r>
            </w:ins>
          </w:p>
        </w:tc>
      </w:tr>
      <w:tr w:rsidR="00EE64D5" w:rsidRPr="00EE64D5" w14:paraId="0FBC3802" w14:textId="77777777" w:rsidTr="00EE64D5">
        <w:trPr>
          <w:trHeight w:val="598"/>
          <w:jc w:val="center"/>
          <w:ins w:id="1515" w:author="Shireen Khan" w:date="2024-08-22T05:26:00Z"/>
          <w:trPrChange w:id="1516" w:author="Shireen Khan" w:date="2024-08-22T05:28:00Z">
            <w:trPr>
              <w:trHeight w:val="864"/>
            </w:trPr>
          </w:trPrChange>
        </w:trPr>
        <w:tc>
          <w:tcPr>
            <w:tcW w:w="1685" w:type="dxa"/>
            <w:tcBorders>
              <w:top w:val="nil"/>
              <w:left w:val="single" w:sz="4" w:space="0" w:color="auto"/>
              <w:bottom w:val="single" w:sz="4" w:space="0" w:color="auto"/>
              <w:right w:val="single" w:sz="4" w:space="0" w:color="auto"/>
            </w:tcBorders>
            <w:shd w:val="clear" w:color="auto" w:fill="auto"/>
            <w:vAlign w:val="bottom"/>
            <w:hideMark/>
            <w:tcPrChange w:id="1517" w:author="Shireen Khan" w:date="2024-08-22T05:28:00Z">
              <w:tcPr>
                <w:tcW w:w="3080" w:type="dxa"/>
                <w:tcBorders>
                  <w:top w:val="nil"/>
                  <w:left w:val="single" w:sz="4" w:space="0" w:color="auto"/>
                  <w:bottom w:val="single" w:sz="4" w:space="0" w:color="auto"/>
                  <w:right w:val="single" w:sz="4" w:space="0" w:color="auto"/>
                </w:tcBorders>
                <w:shd w:val="clear" w:color="auto" w:fill="auto"/>
                <w:vAlign w:val="bottom"/>
                <w:hideMark/>
              </w:tcPr>
            </w:tcPrChange>
          </w:tcPr>
          <w:p w14:paraId="166CD3B2" w14:textId="77777777" w:rsidR="00EE64D5" w:rsidRPr="00EE64D5" w:rsidRDefault="00EE64D5" w:rsidP="00EE64D5">
            <w:pPr>
              <w:spacing w:after="0" w:line="240" w:lineRule="auto"/>
              <w:rPr>
                <w:ins w:id="1518" w:author="Shireen Khan" w:date="2024-08-22T05:26:00Z"/>
                <w:rFonts w:ascii="Calibri" w:eastAsia="Times New Roman" w:hAnsi="Calibri" w:cs="Calibri"/>
                <w:color w:val="000000"/>
              </w:rPr>
            </w:pPr>
            <w:ins w:id="1519" w:author="Shireen Khan" w:date="2024-08-22T05:26:00Z">
              <w:r w:rsidRPr="00EE64D5">
                <w:rPr>
                  <w:rFonts w:ascii="Calibri" w:eastAsia="Times New Roman" w:hAnsi="Calibri" w:cs="Calibri"/>
                  <w:color w:val="000000"/>
                </w:rPr>
                <w:t>Connectivity</w:t>
              </w:r>
            </w:ins>
          </w:p>
        </w:tc>
        <w:tc>
          <w:tcPr>
            <w:tcW w:w="2950" w:type="dxa"/>
            <w:tcBorders>
              <w:top w:val="nil"/>
              <w:left w:val="nil"/>
              <w:bottom w:val="single" w:sz="4" w:space="0" w:color="auto"/>
              <w:right w:val="single" w:sz="4" w:space="0" w:color="auto"/>
            </w:tcBorders>
            <w:shd w:val="clear" w:color="auto" w:fill="auto"/>
            <w:vAlign w:val="bottom"/>
            <w:hideMark/>
            <w:tcPrChange w:id="1520" w:author="Shireen Khan" w:date="2024-08-22T05:28:00Z">
              <w:tcPr>
                <w:tcW w:w="4570" w:type="dxa"/>
                <w:tcBorders>
                  <w:top w:val="nil"/>
                  <w:left w:val="nil"/>
                  <w:bottom w:val="single" w:sz="4" w:space="0" w:color="auto"/>
                  <w:right w:val="single" w:sz="4" w:space="0" w:color="auto"/>
                </w:tcBorders>
                <w:shd w:val="clear" w:color="auto" w:fill="auto"/>
                <w:vAlign w:val="bottom"/>
                <w:hideMark/>
              </w:tcPr>
            </w:tcPrChange>
          </w:tcPr>
          <w:p w14:paraId="4B2D7F6E" w14:textId="77777777" w:rsidR="00EE64D5" w:rsidRDefault="00EE64D5" w:rsidP="00EE64D5">
            <w:pPr>
              <w:spacing w:after="0" w:line="240" w:lineRule="auto"/>
              <w:rPr>
                <w:ins w:id="1521" w:author="Shireen Khan" w:date="2024-08-22T05:28:00Z"/>
                <w:rFonts w:ascii="Calibri" w:eastAsia="Times New Roman" w:hAnsi="Calibri" w:cs="Calibri"/>
                <w:color w:val="000000"/>
              </w:rPr>
            </w:pPr>
            <w:ins w:id="1522" w:author="Shireen Khan" w:date="2024-08-22T05:26:00Z">
              <w:r w:rsidRPr="00EE64D5">
                <w:rPr>
                  <w:rFonts w:ascii="Calibri" w:eastAsia="Times New Roman" w:hAnsi="Calibri" w:cs="Calibri"/>
                  <w:color w:val="000000"/>
                </w:rPr>
                <w:t xml:space="preserve">[Error Type] - [Message Type] - [Partner Name]  </w:t>
              </w:r>
            </w:ins>
          </w:p>
          <w:p w14:paraId="68020471" w14:textId="0E2C0E4E" w:rsidR="00EE64D5" w:rsidRPr="00EE64D5" w:rsidRDefault="00EE64D5" w:rsidP="00EE64D5">
            <w:pPr>
              <w:spacing w:after="0" w:line="240" w:lineRule="auto"/>
              <w:rPr>
                <w:ins w:id="1523" w:author="Shireen Khan" w:date="2024-08-22T05:26:00Z"/>
                <w:rFonts w:ascii="Calibri" w:eastAsia="Times New Roman" w:hAnsi="Calibri" w:cs="Calibri"/>
                <w:color w:val="000000"/>
              </w:rPr>
            </w:pPr>
            <w:ins w:id="1524" w:author="Shireen Khan" w:date="2024-08-22T05:26:00Z">
              <w:r w:rsidRPr="00EE64D5">
                <w:rPr>
                  <w:rFonts w:ascii="Calibri" w:eastAsia="Times New Roman" w:hAnsi="Calibri" w:cs="Calibri"/>
                  <w:color w:val="000000"/>
                </w:rPr>
                <w:br/>
              </w:r>
              <w:r w:rsidRPr="00EE64D5">
                <w:rPr>
                  <w:rFonts w:ascii="Calibri" w:eastAsia="Times New Roman" w:hAnsi="Calibri" w:cs="Calibri"/>
                  <w:b/>
                  <w:bCs/>
                  <w:color w:val="000000"/>
                </w:rPr>
                <w:t>e.g.</w:t>
              </w:r>
              <w:r w:rsidRPr="00EE64D5">
                <w:rPr>
                  <w:rFonts w:ascii="Calibri" w:eastAsia="Times New Roman" w:hAnsi="Calibri" w:cs="Calibri"/>
                  <w:color w:val="000000"/>
                </w:rPr>
                <w:t xml:space="preserve"> Connectivity - Lab Order - LabCorp</w:t>
              </w:r>
            </w:ins>
          </w:p>
        </w:tc>
        <w:tc>
          <w:tcPr>
            <w:tcW w:w="4400" w:type="dxa"/>
            <w:tcBorders>
              <w:top w:val="nil"/>
              <w:left w:val="nil"/>
              <w:bottom w:val="single" w:sz="4" w:space="0" w:color="auto"/>
              <w:right w:val="single" w:sz="4" w:space="0" w:color="auto"/>
            </w:tcBorders>
            <w:shd w:val="clear" w:color="auto" w:fill="auto"/>
            <w:vAlign w:val="bottom"/>
            <w:hideMark/>
            <w:tcPrChange w:id="1525" w:author="Shireen Khan" w:date="2024-08-22T05:28:00Z">
              <w:tcPr>
                <w:tcW w:w="6190" w:type="dxa"/>
                <w:gridSpan w:val="2"/>
                <w:tcBorders>
                  <w:top w:val="nil"/>
                  <w:left w:val="nil"/>
                  <w:bottom w:val="single" w:sz="4" w:space="0" w:color="auto"/>
                  <w:right w:val="single" w:sz="4" w:space="0" w:color="auto"/>
                </w:tcBorders>
                <w:shd w:val="clear" w:color="auto" w:fill="auto"/>
                <w:vAlign w:val="bottom"/>
                <w:hideMark/>
              </w:tcPr>
            </w:tcPrChange>
          </w:tcPr>
          <w:p w14:paraId="30714668" w14:textId="77777777" w:rsidR="00EE64D5" w:rsidRPr="00EE64D5" w:rsidRDefault="00EE64D5" w:rsidP="00EE64D5">
            <w:pPr>
              <w:spacing w:after="0" w:line="240" w:lineRule="auto"/>
              <w:rPr>
                <w:ins w:id="1526" w:author="Shireen Khan" w:date="2024-08-22T05:26:00Z"/>
                <w:rFonts w:ascii="Calibri" w:eastAsia="Times New Roman" w:hAnsi="Calibri" w:cs="Calibri"/>
                <w:color w:val="000000"/>
              </w:rPr>
            </w:pPr>
            <w:ins w:id="1527" w:author="Shireen Khan" w:date="2024-08-22T05:26:00Z">
              <w:r w:rsidRPr="00EE64D5">
                <w:rPr>
                  <w:rFonts w:ascii="Calibri" w:eastAsia="Times New Roman" w:hAnsi="Calibri" w:cs="Calibri"/>
                  <w:color w:val="000000"/>
                </w:rPr>
                <w:t>Connectivity issue detected. We've opened a support ticket. If it's not resolved within 24 hours, please contact our support team.</w:t>
              </w:r>
            </w:ins>
          </w:p>
        </w:tc>
        <w:tc>
          <w:tcPr>
            <w:tcW w:w="1582" w:type="dxa"/>
            <w:tcBorders>
              <w:top w:val="single" w:sz="4" w:space="0" w:color="auto"/>
              <w:left w:val="nil"/>
              <w:bottom w:val="single" w:sz="4" w:space="0" w:color="auto"/>
              <w:right w:val="single" w:sz="4" w:space="0" w:color="auto"/>
            </w:tcBorders>
            <w:shd w:val="clear" w:color="auto" w:fill="auto"/>
            <w:vAlign w:val="bottom"/>
            <w:hideMark/>
            <w:tcPrChange w:id="1528" w:author="Shireen Khan" w:date="2024-08-22T05:28:00Z">
              <w:tcPr>
                <w:tcW w:w="2360" w:type="dxa"/>
                <w:tcBorders>
                  <w:top w:val="single" w:sz="4" w:space="0" w:color="auto"/>
                  <w:left w:val="nil"/>
                  <w:bottom w:val="single" w:sz="4" w:space="0" w:color="auto"/>
                  <w:right w:val="single" w:sz="4" w:space="0" w:color="auto"/>
                </w:tcBorders>
                <w:shd w:val="clear" w:color="auto" w:fill="auto"/>
                <w:vAlign w:val="bottom"/>
                <w:hideMark/>
              </w:tcPr>
            </w:tcPrChange>
          </w:tcPr>
          <w:p w14:paraId="04A6D814" w14:textId="77777777" w:rsidR="00EE64D5" w:rsidRPr="00EE64D5" w:rsidRDefault="00EE64D5" w:rsidP="00EE64D5">
            <w:pPr>
              <w:spacing w:after="0" w:line="240" w:lineRule="auto"/>
              <w:rPr>
                <w:ins w:id="1529" w:author="Shireen Khan" w:date="2024-08-22T05:26:00Z"/>
                <w:rFonts w:ascii="Calibri" w:eastAsia="Times New Roman" w:hAnsi="Calibri" w:cs="Calibri"/>
                <w:color w:val="000000"/>
              </w:rPr>
            </w:pPr>
            <w:ins w:id="1530" w:author="Shireen Khan" w:date="2024-08-22T05:26:00Z">
              <w:r w:rsidRPr="00EE64D5">
                <w:rPr>
                  <w:rFonts w:ascii="Calibri" w:eastAsia="Times New Roman" w:hAnsi="Calibri" w:cs="Calibri"/>
                  <w:color w:val="000000"/>
                </w:rPr>
                <w:t>Review Support Ticket</w:t>
              </w:r>
              <w:r w:rsidRPr="00EE64D5">
                <w:rPr>
                  <w:rFonts w:ascii="Calibri" w:eastAsia="Times New Roman" w:hAnsi="Calibri" w:cs="Calibri"/>
                  <w:color w:val="000000"/>
                </w:rPr>
                <w:br/>
              </w:r>
              <w:r w:rsidRPr="00EE64D5">
                <w:rPr>
                  <w:rFonts w:ascii="Calibri" w:eastAsia="Times New Roman" w:hAnsi="Calibri" w:cs="Calibri"/>
                  <w:b/>
                  <w:bCs/>
                  <w:color w:val="000000"/>
                </w:rPr>
                <w:t>Note:</w:t>
              </w:r>
              <w:r w:rsidRPr="00EE64D5">
                <w:rPr>
                  <w:rFonts w:ascii="Calibri" w:eastAsia="Times New Roman" w:hAnsi="Calibri" w:cs="Calibri"/>
                  <w:color w:val="000000"/>
                </w:rPr>
                <w:t xml:space="preserve"> Clicking on it will open the ticket in CRM</w:t>
              </w:r>
            </w:ins>
          </w:p>
        </w:tc>
      </w:tr>
      <w:tr w:rsidR="00EE64D5" w:rsidRPr="00EE64D5" w14:paraId="77CE3136" w14:textId="77777777" w:rsidTr="00EE64D5">
        <w:trPr>
          <w:trHeight w:val="598"/>
          <w:jc w:val="center"/>
          <w:ins w:id="1531" w:author="Shireen Khan" w:date="2024-08-22T05:26:00Z"/>
          <w:trPrChange w:id="1532" w:author="Shireen Khan" w:date="2024-08-22T05:28:00Z">
            <w:trPr>
              <w:trHeight w:val="864"/>
            </w:trPr>
          </w:trPrChange>
        </w:trPr>
        <w:tc>
          <w:tcPr>
            <w:tcW w:w="1685" w:type="dxa"/>
            <w:tcBorders>
              <w:top w:val="nil"/>
              <w:left w:val="single" w:sz="4" w:space="0" w:color="auto"/>
              <w:bottom w:val="single" w:sz="4" w:space="0" w:color="auto"/>
              <w:right w:val="single" w:sz="4" w:space="0" w:color="auto"/>
            </w:tcBorders>
            <w:shd w:val="clear" w:color="auto" w:fill="auto"/>
            <w:vAlign w:val="bottom"/>
            <w:hideMark/>
            <w:tcPrChange w:id="1533" w:author="Shireen Khan" w:date="2024-08-22T05:28:00Z">
              <w:tcPr>
                <w:tcW w:w="3080" w:type="dxa"/>
                <w:tcBorders>
                  <w:top w:val="nil"/>
                  <w:left w:val="single" w:sz="4" w:space="0" w:color="auto"/>
                  <w:bottom w:val="single" w:sz="4" w:space="0" w:color="auto"/>
                  <w:right w:val="single" w:sz="4" w:space="0" w:color="auto"/>
                </w:tcBorders>
                <w:shd w:val="clear" w:color="auto" w:fill="auto"/>
                <w:vAlign w:val="bottom"/>
                <w:hideMark/>
              </w:tcPr>
            </w:tcPrChange>
          </w:tcPr>
          <w:p w14:paraId="42BD55CE" w14:textId="77777777" w:rsidR="00EE64D5" w:rsidRPr="00EE64D5" w:rsidRDefault="00EE64D5" w:rsidP="00EE64D5">
            <w:pPr>
              <w:spacing w:after="0" w:line="240" w:lineRule="auto"/>
              <w:rPr>
                <w:ins w:id="1534" w:author="Shireen Khan" w:date="2024-08-22T05:26:00Z"/>
                <w:rFonts w:ascii="Calibri" w:eastAsia="Times New Roman" w:hAnsi="Calibri" w:cs="Calibri"/>
                <w:color w:val="000000"/>
              </w:rPr>
            </w:pPr>
            <w:ins w:id="1535" w:author="Shireen Khan" w:date="2024-08-22T05:26:00Z">
              <w:r w:rsidRPr="00EE64D5">
                <w:rPr>
                  <w:rFonts w:ascii="Calibri" w:eastAsia="Times New Roman" w:hAnsi="Calibri" w:cs="Calibri"/>
                  <w:color w:val="000000"/>
                </w:rPr>
                <w:t>Data Validation</w:t>
              </w:r>
            </w:ins>
          </w:p>
        </w:tc>
        <w:tc>
          <w:tcPr>
            <w:tcW w:w="2950" w:type="dxa"/>
            <w:tcBorders>
              <w:top w:val="nil"/>
              <w:left w:val="nil"/>
              <w:bottom w:val="single" w:sz="4" w:space="0" w:color="auto"/>
              <w:right w:val="single" w:sz="4" w:space="0" w:color="auto"/>
            </w:tcBorders>
            <w:shd w:val="clear" w:color="auto" w:fill="auto"/>
            <w:vAlign w:val="bottom"/>
            <w:hideMark/>
            <w:tcPrChange w:id="1536" w:author="Shireen Khan" w:date="2024-08-22T05:28:00Z">
              <w:tcPr>
                <w:tcW w:w="4570" w:type="dxa"/>
                <w:tcBorders>
                  <w:top w:val="nil"/>
                  <w:left w:val="nil"/>
                  <w:bottom w:val="single" w:sz="4" w:space="0" w:color="auto"/>
                  <w:right w:val="single" w:sz="4" w:space="0" w:color="auto"/>
                </w:tcBorders>
                <w:shd w:val="clear" w:color="auto" w:fill="auto"/>
                <w:vAlign w:val="bottom"/>
                <w:hideMark/>
              </w:tcPr>
            </w:tcPrChange>
          </w:tcPr>
          <w:p w14:paraId="749198B3" w14:textId="77777777" w:rsidR="00EE64D5" w:rsidRPr="00EE64D5" w:rsidRDefault="00EE64D5" w:rsidP="00EE64D5">
            <w:pPr>
              <w:spacing w:after="0" w:line="240" w:lineRule="auto"/>
              <w:rPr>
                <w:ins w:id="1537" w:author="Shireen Khan" w:date="2024-08-22T05:26:00Z"/>
                <w:rFonts w:ascii="Calibri" w:eastAsia="Times New Roman" w:hAnsi="Calibri" w:cs="Calibri"/>
                <w:color w:val="000000"/>
              </w:rPr>
            </w:pPr>
            <w:ins w:id="1538" w:author="Shireen Khan" w:date="2024-08-22T05:26:00Z">
              <w:r w:rsidRPr="00EE64D5">
                <w:rPr>
                  <w:rFonts w:ascii="Calibri" w:eastAsia="Times New Roman" w:hAnsi="Calibri" w:cs="Calibri"/>
                  <w:color w:val="000000"/>
                </w:rPr>
                <w:t>[Error Type] - [Message Type] - [Partner Name]</w:t>
              </w:r>
            </w:ins>
          </w:p>
        </w:tc>
        <w:tc>
          <w:tcPr>
            <w:tcW w:w="4400" w:type="dxa"/>
            <w:tcBorders>
              <w:top w:val="nil"/>
              <w:left w:val="nil"/>
              <w:bottom w:val="single" w:sz="4" w:space="0" w:color="auto"/>
              <w:right w:val="single" w:sz="4" w:space="0" w:color="auto"/>
            </w:tcBorders>
            <w:shd w:val="clear" w:color="auto" w:fill="auto"/>
            <w:vAlign w:val="bottom"/>
            <w:hideMark/>
            <w:tcPrChange w:id="1539" w:author="Shireen Khan" w:date="2024-08-22T05:28:00Z">
              <w:tcPr>
                <w:tcW w:w="6190" w:type="dxa"/>
                <w:gridSpan w:val="2"/>
                <w:tcBorders>
                  <w:top w:val="nil"/>
                  <w:left w:val="nil"/>
                  <w:bottom w:val="single" w:sz="4" w:space="0" w:color="auto"/>
                  <w:right w:val="single" w:sz="4" w:space="0" w:color="auto"/>
                </w:tcBorders>
                <w:shd w:val="clear" w:color="auto" w:fill="auto"/>
                <w:vAlign w:val="bottom"/>
                <w:hideMark/>
              </w:tcPr>
            </w:tcPrChange>
          </w:tcPr>
          <w:p w14:paraId="109BF534" w14:textId="77777777" w:rsidR="00EE64D5" w:rsidRPr="00EE64D5" w:rsidRDefault="00EE64D5" w:rsidP="00EE64D5">
            <w:pPr>
              <w:spacing w:after="0" w:line="240" w:lineRule="auto"/>
              <w:rPr>
                <w:ins w:id="1540" w:author="Shireen Khan" w:date="2024-08-22T05:26:00Z"/>
                <w:rFonts w:ascii="Calibri" w:eastAsia="Times New Roman" w:hAnsi="Calibri" w:cs="Calibri"/>
                <w:color w:val="000000"/>
              </w:rPr>
            </w:pPr>
            <w:ins w:id="1541" w:author="Shireen Khan" w:date="2024-08-22T05:26:00Z">
              <w:r w:rsidRPr="00EE64D5">
                <w:rPr>
                  <w:rFonts w:ascii="Calibri" w:eastAsia="Times New Roman" w:hAnsi="Calibri" w:cs="Calibri"/>
                  <w:color w:val="000000"/>
                </w:rPr>
                <w:t>Data validation failed. We've opened a support ticket to review the details. If it's not resolved within 72 hours, please contact our support team</w:t>
              </w:r>
            </w:ins>
          </w:p>
        </w:tc>
        <w:tc>
          <w:tcPr>
            <w:tcW w:w="1582" w:type="dxa"/>
            <w:tcBorders>
              <w:top w:val="nil"/>
              <w:left w:val="nil"/>
              <w:bottom w:val="single" w:sz="4" w:space="0" w:color="auto"/>
              <w:right w:val="single" w:sz="4" w:space="0" w:color="auto"/>
            </w:tcBorders>
            <w:shd w:val="clear" w:color="auto" w:fill="auto"/>
            <w:vAlign w:val="bottom"/>
            <w:hideMark/>
            <w:tcPrChange w:id="1542" w:author="Shireen Khan" w:date="2024-08-22T05:28:00Z">
              <w:tcPr>
                <w:tcW w:w="2360" w:type="dxa"/>
                <w:tcBorders>
                  <w:top w:val="nil"/>
                  <w:left w:val="nil"/>
                  <w:bottom w:val="single" w:sz="4" w:space="0" w:color="auto"/>
                  <w:right w:val="single" w:sz="4" w:space="0" w:color="auto"/>
                </w:tcBorders>
                <w:shd w:val="clear" w:color="auto" w:fill="auto"/>
                <w:vAlign w:val="bottom"/>
                <w:hideMark/>
              </w:tcPr>
            </w:tcPrChange>
          </w:tcPr>
          <w:p w14:paraId="4A1A8E34" w14:textId="77777777" w:rsidR="00EE64D5" w:rsidRPr="00EE64D5" w:rsidRDefault="00EE64D5" w:rsidP="00EE64D5">
            <w:pPr>
              <w:spacing w:after="0" w:line="240" w:lineRule="auto"/>
              <w:rPr>
                <w:ins w:id="1543" w:author="Shireen Khan" w:date="2024-08-22T05:26:00Z"/>
                <w:rFonts w:ascii="Calibri" w:eastAsia="Times New Roman" w:hAnsi="Calibri" w:cs="Calibri"/>
                <w:color w:val="000000"/>
              </w:rPr>
            </w:pPr>
            <w:ins w:id="1544" w:author="Shireen Khan" w:date="2024-08-22T05:26:00Z">
              <w:r w:rsidRPr="00EE64D5">
                <w:rPr>
                  <w:rFonts w:ascii="Calibri" w:eastAsia="Times New Roman" w:hAnsi="Calibri" w:cs="Calibri"/>
                  <w:color w:val="000000"/>
                </w:rPr>
                <w:t>Review Support Ticket</w:t>
              </w:r>
            </w:ins>
          </w:p>
        </w:tc>
      </w:tr>
      <w:tr w:rsidR="00EE64D5" w:rsidRPr="00EE64D5" w14:paraId="391A86F4" w14:textId="77777777" w:rsidTr="00EE64D5">
        <w:trPr>
          <w:trHeight w:val="598"/>
          <w:jc w:val="center"/>
          <w:ins w:id="1545" w:author="Shireen Khan" w:date="2024-08-22T05:26:00Z"/>
          <w:trPrChange w:id="1546" w:author="Shireen Khan" w:date="2024-08-22T05:28:00Z">
            <w:trPr>
              <w:trHeight w:val="864"/>
            </w:trPr>
          </w:trPrChange>
        </w:trPr>
        <w:tc>
          <w:tcPr>
            <w:tcW w:w="1685" w:type="dxa"/>
            <w:tcBorders>
              <w:top w:val="nil"/>
              <w:left w:val="single" w:sz="4" w:space="0" w:color="auto"/>
              <w:bottom w:val="single" w:sz="4" w:space="0" w:color="auto"/>
              <w:right w:val="single" w:sz="4" w:space="0" w:color="auto"/>
            </w:tcBorders>
            <w:shd w:val="clear" w:color="auto" w:fill="auto"/>
            <w:vAlign w:val="bottom"/>
            <w:hideMark/>
            <w:tcPrChange w:id="1547" w:author="Shireen Khan" w:date="2024-08-22T05:28:00Z">
              <w:tcPr>
                <w:tcW w:w="3080" w:type="dxa"/>
                <w:tcBorders>
                  <w:top w:val="nil"/>
                  <w:left w:val="single" w:sz="4" w:space="0" w:color="auto"/>
                  <w:bottom w:val="single" w:sz="4" w:space="0" w:color="auto"/>
                  <w:right w:val="single" w:sz="4" w:space="0" w:color="auto"/>
                </w:tcBorders>
                <w:shd w:val="clear" w:color="auto" w:fill="auto"/>
                <w:vAlign w:val="bottom"/>
                <w:hideMark/>
              </w:tcPr>
            </w:tcPrChange>
          </w:tcPr>
          <w:p w14:paraId="3C42DA08" w14:textId="77777777" w:rsidR="00EE64D5" w:rsidRPr="00EE64D5" w:rsidRDefault="00EE64D5" w:rsidP="00EE64D5">
            <w:pPr>
              <w:spacing w:after="0" w:line="240" w:lineRule="auto"/>
              <w:rPr>
                <w:ins w:id="1548" w:author="Shireen Khan" w:date="2024-08-22T05:26:00Z"/>
                <w:rFonts w:ascii="Calibri" w:eastAsia="Times New Roman" w:hAnsi="Calibri" w:cs="Calibri"/>
                <w:color w:val="000000"/>
              </w:rPr>
            </w:pPr>
            <w:ins w:id="1549" w:author="Shireen Khan" w:date="2024-08-22T05:26:00Z">
              <w:r w:rsidRPr="00EE64D5">
                <w:rPr>
                  <w:rFonts w:ascii="Calibri" w:eastAsia="Times New Roman" w:hAnsi="Calibri" w:cs="Calibri"/>
                  <w:color w:val="000000"/>
                </w:rPr>
                <w:t>Invalid HL7 Message</w:t>
              </w:r>
            </w:ins>
          </w:p>
        </w:tc>
        <w:tc>
          <w:tcPr>
            <w:tcW w:w="2950" w:type="dxa"/>
            <w:tcBorders>
              <w:top w:val="nil"/>
              <w:left w:val="nil"/>
              <w:bottom w:val="single" w:sz="4" w:space="0" w:color="auto"/>
              <w:right w:val="single" w:sz="4" w:space="0" w:color="auto"/>
            </w:tcBorders>
            <w:shd w:val="clear" w:color="auto" w:fill="auto"/>
            <w:vAlign w:val="bottom"/>
            <w:hideMark/>
            <w:tcPrChange w:id="1550" w:author="Shireen Khan" w:date="2024-08-22T05:28:00Z">
              <w:tcPr>
                <w:tcW w:w="4570" w:type="dxa"/>
                <w:tcBorders>
                  <w:top w:val="nil"/>
                  <w:left w:val="nil"/>
                  <w:bottom w:val="single" w:sz="4" w:space="0" w:color="auto"/>
                  <w:right w:val="single" w:sz="4" w:space="0" w:color="auto"/>
                </w:tcBorders>
                <w:shd w:val="clear" w:color="auto" w:fill="auto"/>
                <w:vAlign w:val="bottom"/>
                <w:hideMark/>
              </w:tcPr>
            </w:tcPrChange>
          </w:tcPr>
          <w:p w14:paraId="6BB330A8" w14:textId="77777777" w:rsidR="00EE64D5" w:rsidRPr="00EE64D5" w:rsidRDefault="00EE64D5" w:rsidP="00EE64D5">
            <w:pPr>
              <w:spacing w:after="0" w:line="240" w:lineRule="auto"/>
              <w:rPr>
                <w:ins w:id="1551" w:author="Shireen Khan" w:date="2024-08-22T05:26:00Z"/>
                <w:rFonts w:ascii="Calibri" w:eastAsia="Times New Roman" w:hAnsi="Calibri" w:cs="Calibri"/>
                <w:color w:val="000000"/>
              </w:rPr>
            </w:pPr>
            <w:ins w:id="1552" w:author="Shireen Khan" w:date="2024-08-22T05:26:00Z">
              <w:r w:rsidRPr="00EE64D5">
                <w:rPr>
                  <w:rFonts w:ascii="Calibri" w:eastAsia="Times New Roman" w:hAnsi="Calibri" w:cs="Calibri"/>
                  <w:color w:val="000000"/>
                </w:rPr>
                <w:t>[Error Type] - [Message Type] - [Partner Name]</w:t>
              </w:r>
            </w:ins>
          </w:p>
        </w:tc>
        <w:tc>
          <w:tcPr>
            <w:tcW w:w="4400" w:type="dxa"/>
            <w:tcBorders>
              <w:top w:val="nil"/>
              <w:left w:val="nil"/>
              <w:bottom w:val="single" w:sz="4" w:space="0" w:color="auto"/>
              <w:right w:val="single" w:sz="4" w:space="0" w:color="auto"/>
            </w:tcBorders>
            <w:shd w:val="clear" w:color="auto" w:fill="auto"/>
            <w:vAlign w:val="bottom"/>
            <w:hideMark/>
            <w:tcPrChange w:id="1553" w:author="Shireen Khan" w:date="2024-08-22T05:28:00Z">
              <w:tcPr>
                <w:tcW w:w="6190" w:type="dxa"/>
                <w:gridSpan w:val="2"/>
                <w:tcBorders>
                  <w:top w:val="nil"/>
                  <w:left w:val="nil"/>
                  <w:bottom w:val="single" w:sz="4" w:space="0" w:color="auto"/>
                  <w:right w:val="single" w:sz="4" w:space="0" w:color="auto"/>
                </w:tcBorders>
                <w:shd w:val="clear" w:color="auto" w:fill="auto"/>
                <w:vAlign w:val="bottom"/>
                <w:hideMark/>
              </w:tcPr>
            </w:tcPrChange>
          </w:tcPr>
          <w:p w14:paraId="545E8F5F" w14:textId="77777777" w:rsidR="00EE64D5" w:rsidRPr="00EE64D5" w:rsidRDefault="00EE64D5" w:rsidP="00EE64D5">
            <w:pPr>
              <w:spacing w:after="0" w:line="240" w:lineRule="auto"/>
              <w:rPr>
                <w:ins w:id="1554" w:author="Shireen Khan" w:date="2024-08-22T05:26:00Z"/>
                <w:rFonts w:ascii="Calibri" w:eastAsia="Times New Roman" w:hAnsi="Calibri" w:cs="Calibri"/>
                <w:color w:val="000000"/>
              </w:rPr>
            </w:pPr>
            <w:ins w:id="1555" w:author="Shireen Khan" w:date="2024-08-22T05:26:00Z">
              <w:r w:rsidRPr="00EE64D5">
                <w:rPr>
                  <w:rFonts w:ascii="Calibri" w:eastAsia="Times New Roman" w:hAnsi="Calibri" w:cs="Calibri"/>
                  <w:color w:val="000000"/>
                </w:rPr>
                <w:t>The HL7 message is invalid or incomplete. We've opened a support ticket to review it. If it's not resolved within 72 hours, please contact our support team</w:t>
              </w:r>
            </w:ins>
          </w:p>
        </w:tc>
        <w:tc>
          <w:tcPr>
            <w:tcW w:w="1582" w:type="dxa"/>
            <w:tcBorders>
              <w:top w:val="nil"/>
              <w:left w:val="nil"/>
              <w:bottom w:val="single" w:sz="4" w:space="0" w:color="auto"/>
              <w:right w:val="single" w:sz="4" w:space="0" w:color="auto"/>
            </w:tcBorders>
            <w:shd w:val="clear" w:color="auto" w:fill="auto"/>
            <w:vAlign w:val="bottom"/>
            <w:hideMark/>
            <w:tcPrChange w:id="1556" w:author="Shireen Khan" w:date="2024-08-22T05:28:00Z">
              <w:tcPr>
                <w:tcW w:w="2360" w:type="dxa"/>
                <w:tcBorders>
                  <w:top w:val="nil"/>
                  <w:left w:val="nil"/>
                  <w:bottom w:val="single" w:sz="4" w:space="0" w:color="auto"/>
                  <w:right w:val="single" w:sz="4" w:space="0" w:color="auto"/>
                </w:tcBorders>
                <w:shd w:val="clear" w:color="auto" w:fill="auto"/>
                <w:vAlign w:val="bottom"/>
                <w:hideMark/>
              </w:tcPr>
            </w:tcPrChange>
          </w:tcPr>
          <w:p w14:paraId="4AAF108B" w14:textId="77777777" w:rsidR="00EE64D5" w:rsidRPr="00EE64D5" w:rsidRDefault="00EE64D5" w:rsidP="00EE64D5">
            <w:pPr>
              <w:spacing w:after="0" w:line="240" w:lineRule="auto"/>
              <w:rPr>
                <w:ins w:id="1557" w:author="Shireen Khan" w:date="2024-08-22T05:26:00Z"/>
                <w:rFonts w:ascii="Calibri" w:eastAsia="Times New Roman" w:hAnsi="Calibri" w:cs="Calibri"/>
                <w:color w:val="000000"/>
              </w:rPr>
            </w:pPr>
            <w:ins w:id="1558" w:author="Shireen Khan" w:date="2024-08-22T05:26:00Z">
              <w:r w:rsidRPr="00EE64D5">
                <w:rPr>
                  <w:rFonts w:ascii="Calibri" w:eastAsia="Times New Roman" w:hAnsi="Calibri" w:cs="Calibri"/>
                  <w:color w:val="000000"/>
                </w:rPr>
                <w:t>Review Support Ticket</w:t>
              </w:r>
            </w:ins>
          </w:p>
        </w:tc>
      </w:tr>
      <w:tr w:rsidR="00EE64D5" w:rsidRPr="00EE64D5" w14:paraId="6A0E20DC" w14:textId="77777777" w:rsidTr="00EE64D5">
        <w:trPr>
          <w:trHeight w:val="798"/>
          <w:jc w:val="center"/>
          <w:ins w:id="1559" w:author="Shireen Khan" w:date="2024-08-22T05:26:00Z"/>
          <w:trPrChange w:id="1560" w:author="Shireen Khan" w:date="2024-08-22T05:28:00Z">
            <w:trPr>
              <w:trHeight w:val="1152"/>
            </w:trPr>
          </w:trPrChange>
        </w:trPr>
        <w:tc>
          <w:tcPr>
            <w:tcW w:w="1685" w:type="dxa"/>
            <w:tcBorders>
              <w:top w:val="nil"/>
              <w:left w:val="single" w:sz="4" w:space="0" w:color="auto"/>
              <w:bottom w:val="single" w:sz="4" w:space="0" w:color="auto"/>
              <w:right w:val="single" w:sz="4" w:space="0" w:color="auto"/>
            </w:tcBorders>
            <w:shd w:val="clear" w:color="auto" w:fill="auto"/>
            <w:vAlign w:val="bottom"/>
            <w:hideMark/>
            <w:tcPrChange w:id="1561" w:author="Shireen Khan" w:date="2024-08-22T05:28:00Z">
              <w:tcPr>
                <w:tcW w:w="3080" w:type="dxa"/>
                <w:tcBorders>
                  <w:top w:val="nil"/>
                  <w:left w:val="single" w:sz="4" w:space="0" w:color="auto"/>
                  <w:bottom w:val="single" w:sz="4" w:space="0" w:color="auto"/>
                  <w:right w:val="single" w:sz="4" w:space="0" w:color="auto"/>
                </w:tcBorders>
                <w:shd w:val="clear" w:color="auto" w:fill="auto"/>
                <w:vAlign w:val="bottom"/>
                <w:hideMark/>
              </w:tcPr>
            </w:tcPrChange>
          </w:tcPr>
          <w:p w14:paraId="49B80C0B" w14:textId="77777777" w:rsidR="00EE64D5" w:rsidRPr="00EE64D5" w:rsidRDefault="00EE64D5" w:rsidP="00EE64D5">
            <w:pPr>
              <w:spacing w:after="0" w:line="240" w:lineRule="auto"/>
              <w:rPr>
                <w:ins w:id="1562" w:author="Shireen Khan" w:date="2024-08-22T05:26:00Z"/>
                <w:rFonts w:ascii="Calibri" w:eastAsia="Times New Roman" w:hAnsi="Calibri" w:cs="Calibri"/>
                <w:color w:val="000000"/>
              </w:rPr>
            </w:pPr>
            <w:ins w:id="1563" w:author="Shireen Khan" w:date="2024-08-22T05:26:00Z">
              <w:r w:rsidRPr="00EE64D5">
                <w:rPr>
                  <w:rFonts w:ascii="Calibri" w:eastAsia="Times New Roman" w:hAnsi="Calibri" w:cs="Calibri"/>
                  <w:color w:val="000000"/>
                </w:rPr>
                <w:t>Server-Side</w:t>
              </w:r>
            </w:ins>
          </w:p>
        </w:tc>
        <w:tc>
          <w:tcPr>
            <w:tcW w:w="2950" w:type="dxa"/>
            <w:tcBorders>
              <w:top w:val="nil"/>
              <w:left w:val="nil"/>
              <w:bottom w:val="single" w:sz="4" w:space="0" w:color="auto"/>
              <w:right w:val="single" w:sz="4" w:space="0" w:color="auto"/>
            </w:tcBorders>
            <w:shd w:val="clear" w:color="auto" w:fill="auto"/>
            <w:vAlign w:val="bottom"/>
            <w:hideMark/>
            <w:tcPrChange w:id="1564" w:author="Shireen Khan" w:date="2024-08-22T05:28:00Z">
              <w:tcPr>
                <w:tcW w:w="4570" w:type="dxa"/>
                <w:tcBorders>
                  <w:top w:val="nil"/>
                  <w:left w:val="nil"/>
                  <w:bottom w:val="single" w:sz="4" w:space="0" w:color="auto"/>
                  <w:right w:val="single" w:sz="4" w:space="0" w:color="auto"/>
                </w:tcBorders>
                <w:shd w:val="clear" w:color="auto" w:fill="auto"/>
                <w:vAlign w:val="bottom"/>
                <w:hideMark/>
              </w:tcPr>
            </w:tcPrChange>
          </w:tcPr>
          <w:p w14:paraId="34B2CDD3" w14:textId="77777777" w:rsidR="00EE64D5" w:rsidRPr="00EE64D5" w:rsidRDefault="00EE64D5" w:rsidP="00EE64D5">
            <w:pPr>
              <w:spacing w:after="0" w:line="240" w:lineRule="auto"/>
              <w:rPr>
                <w:ins w:id="1565" w:author="Shireen Khan" w:date="2024-08-22T05:26:00Z"/>
                <w:rFonts w:ascii="Calibri" w:eastAsia="Times New Roman" w:hAnsi="Calibri" w:cs="Calibri"/>
                <w:color w:val="000000"/>
              </w:rPr>
            </w:pPr>
            <w:ins w:id="1566" w:author="Shireen Khan" w:date="2024-08-22T05:26:00Z">
              <w:r w:rsidRPr="00EE64D5">
                <w:rPr>
                  <w:rFonts w:ascii="Calibri" w:eastAsia="Times New Roman" w:hAnsi="Calibri" w:cs="Calibri"/>
                  <w:color w:val="000000"/>
                </w:rPr>
                <w:t>[Error Type] - [Message Type] - [Partner Name]</w:t>
              </w:r>
            </w:ins>
          </w:p>
        </w:tc>
        <w:tc>
          <w:tcPr>
            <w:tcW w:w="4400" w:type="dxa"/>
            <w:tcBorders>
              <w:top w:val="nil"/>
              <w:left w:val="nil"/>
              <w:bottom w:val="single" w:sz="4" w:space="0" w:color="auto"/>
              <w:right w:val="single" w:sz="4" w:space="0" w:color="auto"/>
            </w:tcBorders>
            <w:shd w:val="clear" w:color="auto" w:fill="auto"/>
            <w:vAlign w:val="bottom"/>
            <w:hideMark/>
            <w:tcPrChange w:id="1567" w:author="Shireen Khan" w:date="2024-08-22T05:28:00Z">
              <w:tcPr>
                <w:tcW w:w="6190" w:type="dxa"/>
                <w:gridSpan w:val="2"/>
                <w:tcBorders>
                  <w:top w:val="nil"/>
                  <w:left w:val="nil"/>
                  <w:bottom w:val="single" w:sz="4" w:space="0" w:color="auto"/>
                  <w:right w:val="single" w:sz="4" w:space="0" w:color="auto"/>
                </w:tcBorders>
                <w:shd w:val="clear" w:color="auto" w:fill="auto"/>
                <w:vAlign w:val="bottom"/>
                <w:hideMark/>
              </w:tcPr>
            </w:tcPrChange>
          </w:tcPr>
          <w:p w14:paraId="4A8EEA99" w14:textId="77777777" w:rsidR="00EE64D5" w:rsidRPr="00EE64D5" w:rsidRDefault="00EE64D5" w:rsidP="00EE64D5">
            <w:pPr>
              <w:spacing w:after="0" w:line="240" w:lineRule="auto"/>
              <w:rPr>
                <w:ins w:id="1568" w:author="Shireen Khan" w:date="2024-08-22T05:26:00Z"/>
                <w:rFonts w:ascii="Calibri" w:eastAsia="Times New Roman" w:hAnsi="Calibri" w:cs="Calibri"/>
                <w:color w:val="000000"/>
              </w:rPr>
            </w:pPr>
            <w:ins w:id="1569" w:author="Shireen Khan" w:date="2024-08-22T05:26:00Z">
              <w:r w:rsidRPr="00EE64D5">
                <w:rPr>
                  <w:rFonts w:ascii="Calibri" w:eastAsia="Times New Roman" w:hAnsi="Calibri" w:cs="Calibri"/>
                  <w:color w:val="000000"/>
                </w:rPr>
                <w:t>A server-side error occurred, possibly due to technical issues. We've opened a support ticket to review it. If it's not resolved within 48 hours, please contact our support team</w:t>
              </w:r>
            </w:ins>
          </w:p>
        </w:tc>
        <w:tc>
          <w:tcPr>
            <w:tcW w:w="1582" w:type="dxa"/>
            <w:tcBorders>
              <w:top w:val="nil"/>
              <w:left w:val="nil"/>
              <w:bottom w:val="single" w:sz="4" w:space="0" w:color="auto"/>
              <w:right w:val="single" w:sz="4" w:space="0" w:color="auto"/>
            </w:tcBorders>
            <w:shd w:val="clear" w:color="auto" w:fill="auto"/>
            <w:vAlign w:val="bottom"/>
            <w:hideMark/>
            <w:tcPrChange w:id="1570" w:author="Shireen Khan" w:date="2024-08-22T05:28:00Z">
              <w:tcPr>
                <w:tcW w:w="2360" w:type="dxa"/>
                <w:tcBorders>
                  <w:top w:val="nil"/>
                  <w:left w:val="nil"/>
                  <w:bottom w:val="single" w:sz="4" w:space="0" w:color="auto"/>
                  <w:right w:val="single" w:sz="4" w:space="0" w:color="auto"/>
                </w:tcBorders>
                <w:shd w:val="clear" w:color="auto" w:fill="auto"/>
                <w:vAlign w:val="bottom"/>
                <w:hideMark/>
              </w:tcPr>
            </w:tcPrChange>
          </w:tcPr>
          <w:p w14:paraId="67CACC57" w14:textId="77777777" w:rsidR="00EE64D5" w:rsidRPr="00EE64D5" w:rsidRDefault="00EE64D5" w:rsidP="00EE64D5">
            <w:pPr>
              <w:spacing w:after="0" w:line="240" w:lineRule="auto"/>
              <w:rPr>
                <w:ins w:id="1571" w:author="Shireen Khan" w:date="2024-08-22T05:26:00Z"/>
                <w:rFonts w:ascii="Calibri" w:eastAsia="Times New Roman" w:hAnsi="Calibri" w:cs="Calibri"/>
                <w:color w:val="000000"/>
              </w:rPr>
            </w:pPr>
            <w:ins w:id="1572" w:author="Shireen Khan" w:date="2024-08-22T05:26:00Z">
              <w:r w:rsidRPr="00EE64D5">
                <w:rPr>
                  <w:rFonts w:ascii="Calibri" w:eastAsia="Times New Roman" w:hAnsi="Calibri" w:cs="Calibri"/>
                  <w:color w:val="000000"/>
                </w:rPr>
                <w:t>Review Support Ticket</w:t>
              </w:r>
            </w:ins>
          </w:p>
        </w:tc>
      </w:tr>
      <w:tr w:rsidR="00EE64D5" w:rsidRPr="00EE64D5" w14:paraId="078DB9E5" w14:textId="77777777" w:rsidTr="00EE64D5">
        <w:trPr>
          <w:trHeight w:val="598"/>
          <w:jc w:val="center"/>
          <w:ins w:id="1573" w:author="Shireen Khan" w:date="2024-08-22T05:26:00Z"/>
          <w:trPrChange w:id="1574" w:author="Shireen Khan" w:date="2024-08-22T05:28:00Z">
            <w:trPr>
              <w:trHeight w:val="864"/>
            </w:trPr>
          </w:trPrChange>
        </w:trPr>
        <w:tc>
          <w:tcPr>
            <w:tcW w:w="1685" w:type="dxa"/>
            <w:tcBorders>
              <w:top w:val="nil"/>
              <w:left w:val="single" w:sz="4" w:space="0" w:color="auto"/>
              <w:bottom w:val="single" w:sz="4" w:space="0" w:color="auto"/>
              <w:right w:val="single" w:sz="4" w:space="0" w:color="auto"/>
            </w:tcBorders>
            <w:shd w:val="clear" w:color="auto" w:fill="auto"/>
            <w:vAlign w:val="bottom"/>
            <w:hideMark/>
            <w:tcPrChange w:id="1575" w:author="Shireen Khan" w:date="2024-08-22T05:28:00Z">
              <w:tcPr>
                <w:tcW w:w="3080" w:type="dxa"/>
                <w:tcBorders>
                  <w:top w:val="nil"/>
                  <w:left w:val="single" w:sz="4" w:space="0" w:color="auto"/>
                  <w:bottom w:val="single" w:sz="4" w:space="0" w:color="auto"/>
                  <w:right w:val="single" w:sz="4" w:space="0" w:color="auto"/>
                </w:tcBorders>
                <w:shd w:val="clear" w:color="auto" w:fill="auto"/>
                <w:vAlign w:val="bottom"/>
                <w:hideMark/>
              </w:tcPr>
            </w:tcPrChange>
          </w:tcPr>
          <w:p w14:paraId="3B0F9068" w14:textId="77777777" w:rsidR="00EE64D5" w:rsidRPr="00EE64D5" w:rsidRDefault="00EE64D5" w:rsidP="00EE64D5">
            <w:pPr>
              <w:spacing w:after="0" w:line="240" w:lineRule="auto"/>
              <w:rPr>
                <w:ins w:id="1576" w:author="Shireen Khan" w:date="2024-08-22T05:26:00Z"/>
                <w:rFonts w:ascii="Calibri" w:eastAsia="Times New Roman" w:hAnsi="Calibri" w:cs="Calibri"/>
                <w:color w:val="000000"/>
              </w:rPr>
            </w:pPr>
            <w:ins w:id="1577" w:author="Shireen Khan" w:date="2024-08-22T05:26:00Z">
              <w:r w:rsidRPr="00EE64D5">
                <w:rPr>
                  <w:rFonts w:ascii="Calibri" w:eastAsia="Times New Roman" w:hAnsi="Calibri" w:cs="Calibri"/>
                  <w:color w:val="000000"/>
                </w:rPr>
                <w:t>File Type Validation</w:t>
              </w:r>
            </w:ins>
          </w:p>
        </w:tc>
        <w:tc>
          <w:tcPr>
            <w:tcW w:w="2950" w:type="dxa"/>
            <w:tcBorders>
              <w:top w:val="nil"/>
              <w:left w:val="nil"/>
              <w:bottom w:val="single" w:sz="4" w:space="0" w:color="auto"/>
              <w:right w:val="single" w:sz="4" w:space="0" w:color="auto"/>
            </w:tcBorders>
            <w:shd w:val="clear" w:color="auto" w:fill="auto"/>
            <w:vAlign w:val="bottom"/>
            <w:hideMark/>
            <w:tcPrChange w:id="1578" w:author="Shireen Khan" w:date="2024-08-22T05:28:00Z">
              <w:tcPr>
                <w:tcW w:w="4570" w:type="dxa"/>
                <w:tcBorders>
                  <w:top w:val="nil"/>
                  <w:left w:val="nil"/>
                  <w:bottom w:val="single" w:sz="4" w:space="0" w:color="auto"/>
                  <w:right w:val="single" w:sz="4" w:space="0" w:color="auto"/>
                </w:tcBorders>
                <w:shd w:val="clear" w:color="auto" w:fill="auto"/>
                <w:vAlign w:val="bottom"/>
                <w:hideMark/>
              </w:tcPr>
            </w:tcPrChange>
          </w:tcPr>
          <w:p w14:paraId="5F23C29E" w14:textId="77777777" w:rsidR="00EE64D5" w:rsidRPr="00EE64D5" w:rsidRDefault="00EE64D5" w:rsidP="00EE64D5">
            <w:pPr>
              <w:spacing w:after="0" w:line="240" w:lineRule="auto"/>
              <w:rPr>
                <w:ins w:id="1579" w:author="Shireen Khan" w:date="2024-08-22T05:26:00Z"/>
                <w:rFonts w:ascii="Calibri" w:eastAsia="Times New Roman" w:hAnsi="Calibri" w:cs="Calibri"/>
                <w:color w:val="000000"/>
              </w:rPr>
            </w:pPr>
            <w:ins w:id="1580" w:author="Shireen Khan" w:date="2024-08-22T05:26:00Z">
              <w:r w:rsidRPr="00EE64D5">
                <w:rPr>
                  <w:rFonts w:ascii="Calibri" w:eastAsia="Times New Roman" w:hAnsi="Calibri" w:cs="Calibri"/>
                  <w:color w:val="000000"/>
                </w:rPr>
                <w:t>[Error Type] - [Message Type] - [Partner Name]</w:t>
              </w:r>
            </w:ins>
          </w:p>
        </w:tc>
        <w:tc>
          <w:tcPr>
            <w:tcW w:w="4400" w:type="dxa"/>
            <w:tcBorders>
              <w:top w:val="nil"/>
              <w:left w:val="nil"/>
              <w:bottom w:val="single" w:sz="4" w:space="0" w:color="auto"/>
              <w:right w:val="single" w:sz="4" w:space="0" w:color="auto"/>
            </w:tcBorders>
            <w:shd w:val="clear" w:color="auto" w:fill="auto"/>
            <w:vAlign w:val="bottom"/>
            <w:hideMark/>
            <w:tcPrChange w:id="1581" w:author="Shireen Khan" w:date="2024-08-22T05:28:00Z">
              <w:tcPr>
                <w:tcW w:w="6190" w:type="dxa"/>
                <w:gridSpan w:val="2"/>
                <w:tcBorders>
                  <w:top w:val="nil"/>
                  <w:left w:val="nil"/>
                  <w:bottom w:val="single" w:sz="4" w:space="0" w:color="auto"/>
                  <w:right w:val="single" w:sz="4" w:space="0" w:color="auto"/>
                </w:tcBorders>
                <w:shd w:val="clear" w:color="auto" w:fill="auto"/>
                <w:vAlign w:val="bottom"/>
                <w:hideMark/>
              </w:tcPr>
            </w:tcPrChange>
          </w:tcPr>
          <w:p w14:paraId="79EE0342" w14:textId="77777777" w:rsidR="00EE64D5" w:rsidRPr="00EE64D5" w:rsidRDefault="00EE64D5" w:rsidP="00EE64D5">
            <w:pPr>
              <w:spacing w:after="0" w:line="240" w:lineRule="auto"/>
              <w:rPr>
                <w:ins w:id="1582" w:author="Shireen Khan" w:date="2024-08-22T05:26:00Z"/>
                <w:rFonts w:ascii="Calibri" w:eastAsia="Times New Roman" w:hAnsi="Calibri" w:cs="Calibri"/>
                <w:color w:val="000000"/>
              </w:rPr>
            </w:pPr>
            <w:ins w:id="1583" w:author="Shireen Khan" w:date="2024-08-22T05:26:00Z">
              <w:r w:rsidRPr="00EE64D5">
                <w:rPr>
                  <w:rFonts w:ascii="Calibri" w:eastAsia="Times New Roman" w:hAnsi="Calibri" w:cs="Calibri"/>
                  <w:color w:val="000000"/>
                </w:rPr>
                <w:t>The file format is incorrect. We’ve opened a support ticket to review it. If it’s not resolved within 48 hours, please reach out to our support team.</w:t>
              </w:r>
            </w:ins>
          </w:p>
        </w:tc>
        <w:tc>
          <w:tcPr>
            <w:tcW w:w="1582" w:type="dxa"/>
            <w:tcBorders>
              <w:top w:val="nil"/>
              <w:left w:val="nil"/>
              <w:bottom w:val="single" w:sz="4" w:space="0" w:color="auto"/>
              <w:right w:val="single" w:sz="4" w:space="0" w:color="auto"/>
            </w:tcBorders>
            <w:shd w:val="clear" w:color="auto" w:fill="auto"/>
            <w:vAlign w:val="bottom"/>
            <w:hideMark/>
            <w:tcPrChange w:id="1584" w:author="Shireen Khan" w:date="2024-08-22T05:28:00Z">
              <w:tcPr>
                <w:tcW w:w="2360" w:type="dxa"/>
                <w:tcBorders>
                  <w:top w:val="nil"/>
                  <w:left w:val="nil"/>
                  <w:bottom w:val="single" w:sz="4" w:space="0" w:color="auto"/>
                  <w:right w:val="single" w:sz="4" w:space="0" w:color="auto"/>
                </w:tcBorders>
                <w:shd w:val="clear" w:color="auto" w:fill="auto"/>
                <w:vAlign w:val="bottom"/>
                <w:hideMark/>
              </w:tcPr>
            </w:tcPrChange>
          </w:tcPr>
          <w:p w14:paraId="3AFFEF57" w14:textId="77777777" w:rsidR="00EE64D5" w:rsidRPr="00EE64D5" w:rsidRDefault="00EE64D5" w:rsidP="00EE64D5">
            <w:pPr>
              <w:spacing w:after="0" w:line="240" w:lineRule="auto"/>
              <w:rPr>
                <w:ins w:id="1585" w:author="Shireen Khan" w:date="2024-08-22T05:26:00Z"/>
                <w:rFonts w:ascii="Calibri" w:eastAsia="Times New Roman" w:hAnsi="Calibri" w:cs="Calibri"/>
                <w:color w:val="000000"/>
              </w:rPr>
            </w:pPr>
            <w:ins w:id="1586" w:author="Shireen Khan" w:date="2024-08-22T05:26:00Z">
              <w:r w:rsidRPr="00EE64D5">
                <w:rPr>
                  <w:rFonts w:ascii="Calibri" w:eastAsia="Times New Roman" w:hAnsi="Calibri" w:cs="Calibri"/>
                  <w:color w:val="000000"/>
                </w:rPr>
                <w:t>Review Support Ticket</w:t>
              </w:r>
            </w:ins>
          </w:p>
        </w:tc>
      </w:tr>
      <w:tr w:rsidR="00EE64D5" w:rsidRPr="00EE64D5" w14:paraId="63659A3E" w14:textId="77777777" w:rsidTr="00EE64D5">
        <w:trPr>
          <w:trHeight w:val="798"/>
          <w:jc w:val="center"/>
          <w:ins w:id="1587" w:author="Shireen Khan" w:date="2024-08-22T05:26:00Z"/>
          <w:trPrChange w:id="1588" w:author="Shireen Khan" w:date="2024-08-22T05:28:00Z">
            <w:trPr>
              <w:trHeight w:val="1152"/>
            </w:trPr>
          </w:trPrChange>
        </w:trPr>
        <w:tc>
          <w:tcPr>
            <w:tcW w:w="1685" w:type="dxa"/>
            <w:tcBorders>
              <w:top w:val="nil"/>
              <w:left w:val="single" w:sz="4" w:space="0" w:color="auto"/>
              <w:bottom w:val="single" w:sz="4" w:space="0" w:color="auto"/>
              <w:right w:val="single" w:sz="4" w:space="0" w:color="auto"/>
            </w:tcBorders>
            <w:shd w:val="clear" w:color="auto" w:fill="auto"/>
            <w:vAlign w:val="bottom"/>
            <w:hideMark/>
            <w:tcPrChange w:id="1589" w:author="Shireen Khan" w:date="2024-08-22T05:28:00Z">
              <w:tcPr>
                <w:tcW w:w="3080" w:type="dxa"/>
                <w:tcBorders>
                  <w:top w:val="nil"/>
                  <w:left w:val="single" w:sz="4" w:space="0" w:color="auto"/>
                  <w:bottom w:val="single" w:sz="4" w:space="0" w:color="auto"/>
                  <w:right w:val="single" w:sz="4" w:space="0" w:color="auto"/>
                </w:tcBorders>
                <w:shd w:val="clear" w:color="auto" w:fill="auto"/>
                <w:vAlign w:val="bottom"/>
                <w:hideMark/>
              </w:tcPr>
            </w:tcPrChange>
          </w:tcPr>
          <w:p w14:paraId="63213F23" w14:textId="77777777" w:rsidR="00EE64D5" w:rsidRPr="00EE64D5" w:rsidRDefault="00EE64D5" w:rsidP="00EE64D5">
            <w:pPr>
              <w:spacing w:after="0" w:line="240" w:lineRule="auto"/>
              <w:rPr>
                <w:ins w:id="1590" w:author="Shireen Khan" w:date="2024-08-22T05:26:00Z"/>
                <w:rFonts w:ascii="Calibri" w:eastAsia="Times New Roman" w:hAnsi="Calibri" w:cs="Calibri"/>
                <w:color w:val="000000"/>
              </w:rPr>
            </w:pPr>
            <w:ins w:id="1591" w:author="Shireen Khan" w:date="2024-08-22T05:26:00Z">
              <w:r w:rsidRPr="00EE64D5">
                <w:rPr>
                  <w:rFonts w:ascii="Calibri" w:eastAsia="Times New Roman" w:hAnsi="Calibri" w:cs="Calibri"/>
                  <w:color w:val="000000"/>
                </w:rPr>
                <w:t>Acknowledgment Handling</w:t>
              </w:r>
            </w:ins>
          </w:p>
        </w:tc>
        <w:tc>
          <w:tcPr>
            <w:tcW w:w="2950" w:type="dxa"/>
            <w:tcBorders>
              <w:top w:val="nil"/>
              <w:left w:val="nil"/>
              <w:bottom w:val="single" w:sz="4" w:space="0" w:color="auto"/>
              <w:right w:val="single" w:sz="4" w:space="0" w:color="auto"/>
            </w:tcBorders>
            <w:shd w:val="clear" w:color="auto" w:fill="auto"/>
            <w:vAlign w:val="bottom"/>
            <w:hideMark/>
            <w:tcPrChange w:id="1592" w:author="Shireen Khan" w:date="2024-08-22T05:28:00Z">
              <w:tcPr>
                <w:tcW w:w="4570" w:type="dxa"/>
                <w:tcBorders>
                  <w:top w:val="nil"/>
                  <w:left w:val="nil"/>
                  <w:bottom w:val="single" w:sz="4" w:space="0" w:color="auto"/>
                  <w:right w:val="single" w:sz="4" w:space="0" w:color="auto"/>
                </w:tcBorders>
                <w:shd w:val="clear" w:color="auto" w:fill="auto"/>
                <w:vAlign w:val="bottom"/>
                <w:hideMark/>
              </w:tcPr>
            </w:tcPrChange>
          </w:tcPr>
          <w:p w14:paraId="0D7FFD5B" w14:textId="77777777" w:rsidR="00EE64D5" w:rsidRPr="00EE64D5" w:rsidRDefault="00EE64D5" w:rsidP="00EE64D5">
            <w:pPr>
              <w:spacing w:after="0" w:line="240" w:lineRule="auto"/>
              <w:rPr>
                <w:ins w:id="1593" w:author="Shireen Khan" w:date="2024-08-22T05:26:00Z"/>
                <w:rFonts w:ascii="Calibri" w:eastAsia="Times New Roman" w:hAnsi="Calibri" w:cs="Calibri"/>
                <w:color w:val="000000"/>
              </w:rPr>
            </w:pPr>
            <w:ins w:id="1594" w:author="Shireen Khan" w:date="2024-08-22T05:26:00Z">
              <w:r w:rsidRPr="00EE64D5">
                <w:rPr>
                  <w:rFonts w:ascii="Calibri" w:eastAsia="Times New Roman" w:hAnsi="Calibri" w:cs="Calibri"/>
                  <w:color w:val="000000"/>
                </w:rPr>
                <w:t>[Error Type] - [Message Type] - [Partner Name]</w:t>
              </w:r>
            </w:ins>
          </w:p>
        </w:tc>
        <w:tc>
          <w:tcPr>
            <w:tcW w:w="4400" w:type="dxa"/>
            <w:tcBorders>
              <w:top w:val="nil"/>
              <w:left w:val="nil"/>
              <w:bottom w:val="single" w:sz="4" w:space="0" w:color="auto"/>
              <w:right w:val="single" w:sz="4" w:space="0" w:color="auto"/>
            </w:tcBorders>
            <w:shd w:val="clear" w:color="auto" w:fill="auto"/>
            <w:vAlign w:val="bottom"/>
            <w:hideMark/>
            <w:tcPrChange w:id="1595" w:author="Shireen Khan" w:date="2024-08-22T05:28:00Z">
              <w:tcPr>
                <w:tcW w:w="6190" w:type="dxa"/>
                <w:gridSpan w:val="2"/>
                <w:tcBorders>
                  <w:top w:val="nil"/>
                  <w:left w:val="nil"/>
                  <w:bottom w:val="single" w:sz="4" w:space="0" w:color="auto"/>
                  <w:right w:val="single" w:sz="4" w:space="0" w:color="auto"/>
                </w:tcBorders>
                <w:shd w:val="clear" w:color="auto" w:fill="auto"/>
                <w:vAlign w:val="bottom"/>
                <w:hideMark/>
              </w:tcPr>
            </w:tcPrChange>
          </w:tcPr>
          <w:p w14:paraId="02274528" w14:textId="77777777" w:rsidR="00EE64D5" w:rsidRPr="00EE64D5" w:rsidRDefault="00EE64D5" w:rsidP="00EE64D5">
            <w:pPr>
              <w:spacing w:after="0" w:line="240" w:lineRule="auto"/>
              <w:rPr>
                <w:ins w:id="1596" w:author="Shireen Khan" w:date="2024-08-22T05:26:00Z"/>
                <w:rFonts w:ascii="Calibri" w:eastAsia="Times New Roman" w:hAnsi="Calibri" w:cs="Calibri"/>
                <w:color w:val="000000"/>
              </w:rPr>
            </w:pPr>
            <w:ins w:id="1597" w:author="Shireen Khan" w:date="2024-08-22T05:26:00Z">
              <w:r w:rsidRPr="00EE64D5">
                <w:rPr>
                  <w:rFonts w:ascii="Calibri" w:eastAsia="Times New Roman" w:hAnsi="Calibri" w:cs="Calibri"/>
                  <w:color w:val="000000"/>
                </w:rPr>
                <w:t>There was an issue with processing acknowledgments. We’ve opened a support ticket to verify message status. If it’s not resolved within 72 hours, please reach out to our support team.</w:t>
              </w:r>
            </w:ins>
          </w:p>
        </w:tc>
        <w:tc>
          <w:tcPr>
            <w:tcW w:w="1582" w:type="dxa"/>
            <w:tcBorders>
              <w:top w:val="nil"/>
              <w:left w:val="nil"/>
              <w:bottom w:val="single" w:sz="4" w:space="0" w:color="auto"/>
              <w:right w:val="single" w:sz="4" w:space="0" w:color="auto"/>
            </w:tcBorders>
            <w:shd w:val="clear" w:color="auto" w:fill="auto"/>
            <w:vAlign w:val="bottom"/>
            <w:hideMark/>
            <w:tcPrChange w:id="1598" w:author="Shireen Khan" w:date="2024-08-22T05:28:00Z">
              <w:tcPr>
                <w:tcW w:w="2360" w:type="dxa"/>
                <w:tcBorders>
                  <w:top w:val="nil"/>
                  <w:left w:val="nil"/>
                  <w:bottom w:val="single" w:sz="4" w:space="0" w:color="auto"/>
                  <w:right w:val="single" w:sz="4" w:space="0" w:color="auto"/>
                </w:tcBorders>
                <w:shd w:val="clear" w:color="auto" w:fill="auto"/>
                <w:vAlign w:val="bottom"/>
                <w:hideMark/>
              </w:tcPr>
            </w:tcPrChange>
          </w:tcPr>
          <w:p w14:paraId="3794D2BE" w14:textId="77777777" w:rsidR="00EE64D5" w:rsidRPr="00EE64D5" w:rsidRDefault="00EE64D5" w:rsidP="00EE64D5">
            <w:pPr>
              <w:spacing w:after="0" w:line="240" w:lineRule="auto"/>
              <w:rPr>
                <w:ins w:id="1599" w:author="Shireen Khan" w:date="2024-08-22T05:26:00Z"/>
                <w:rFonts w:ascii="Calibri" w:eastAsia="Times New Roman" w:hAnsi="Calibri" w:cs="Calibri"/>
                <w:color w:val="000000"/>
              </w:rPr>
            </w:pPr>
            <w:ins w:id="1600" w:author="Shireen Khan" w:date="2024-08-22T05:26:00Z">
              <w:r w:rsidRPr="00EE64D5">
                <w:rPr>
                  <w:rFonts w:ascii="Calibri" w:eastAsia="Times New Roman" w:hAnsi="Calibri" w:cs="Calibri"/>
                  <w:color w:val="000000"/>
                </w:rPr>
                <w:t>Review Support Ticket</w:t>
              </w:r>
            </w:ins>
          </w:p>
        </w:tc>
      </w:tr>
      <w:tr w:rsidR="00EE64D5" w:rsidRPr="00EE64D5" w14:paraId="49BD9A29" w14:textId="77777777" w:rsidTr="00EE64D5">
        <w:trPr>
          <w:trHeight w:val="34"/>
          <w:jc w:val="center"/>
          <w:ins w:id="1601" w:author="Shireen Khan" w:date="2024-08-22T05:26:00Z"/>
          <w:trPrChange w:id="1602" w:author="Shireen Khan" w:date="2024-08-22T05:28:00Z">
            <w:trPr>
              <w:trHeight w:val="50"/>
            </w:trPr>
          </w:trPrChange>
        </w:trPr>
        <w:tc>
          <w:tcPr>
            <w:tcW w:w="1685" w:type="dxa"/>
            <w:tcBorders>
              <w:top w:val="nil"/>
              <w:left w:val="single" w:sz="4" w:space="0" w:color="auto"/>
              <w:bottom w:val="single" w:sz="4" w:space="0" w:color="auto"/>
              <w:right w:val="single" w:sz="4" w:space="0" w:color="auto"/>
            </w:tcBorders>
            <w:shd w:val="clear" w:color="auto" w:fill="auto"/>
            <w:vAlign w:val="bottom"/>
            <w:hideMark/>
            <w:tcPrChange w:id="1603" w:author="Shireen Khan" w:date="2024-08-22T05:28:00Z">
              <w:tcPr>
                <w:tcW w:w="3080" w:type="dxa"/>
                <w:tcBorders>
                  <w:top w:val="nil"/>
                  <w:left w:val="single" w:sz="4" w:space="0" w:color="auto"/>
                  <w:bottom w:val="single" w:sz="4" w:space="0" w:color="auto"/>
                  <w:right w:val="single" w:sz="4" w:space="0" w:color="auto"/>
                </w:tcBorders>
                <w:shd w:val="clear" w:color="auto" w:fill="auto"/>
                <w:vAlign w:val="bottom"/>
                <w:hideMark/>
              </w:tcPr>
            </w:tcPrChange>
          </w:tcPr>
          <w:p w14:paraId="4BDB177C" w14:textId="77777777" w:rsidR="00EE64D5" w:rsidRPr="00EE64D5" w:rsidRDefault="00EE64D5" w:rsidP="00EE64D5">
            <w:pPr>
              <w:spacing w:after="0" w:line="240" w:lineRule="auto"/>
              <w:rPr>
                <w:ins w:id="1604" w:author="Shireen Khan" w:date="2024-08-22T05:26:00Z"/>
                <w:rFonts w:ascii="Calibri" w:eastAsia="Times New Roman" w:hAnsi="Calibri" w:cs="Calibri"/>
                <w:color w:val="000000"/>
              </w:rPr>
            </w:pPr>
            <w:ins w:id="1605" w:author="Shireen Khan" w:date="2024-08-22T05:26:00Z">
              <w:r w:rsidRPr="00EE64D5">
                <w:rPr>
                  <w:rFonts w:ascii="Calibri" w:eastAsia="Times New Roman" w:hAnsi="Calibri" w:cs="Calibri"/>
                  <w:color w:val="000000"/>
                </w:rPr>
                <w:t>Unspecified</w:t>
              </w:r>
            </w:ins>
          </w:p>
        </w:tc>
        <w:tc>
          <w:tcPr>
            <w:tcW w:w="2950" w:type="dxa"/>
            <w:tcBorders>
              <w:top w:val="nil"/>
              <w:left w:val="nil"/>
              <w:bottom w:val="single" w:sz="4" w:space="0" w:color="auto"/>
              <w:right w:val="single" w:sz="4" w:space="0" w:color="auto"/>
            </w:tcBorders>
            <w:shd w:val="clear" w:color="auto" w:fill="auto"/>
            <w:vAlign w:val="bottom"/>
            <w:hideMark/>
            <w:tcPrChange w:id="1606" w:author="Shireen Khan" w:date="2024-08-22T05:28:00Z">
              <w:tcPr>
                <w:tcW w:w="4570" w:type="dxa"/>
                <w:tcBorders>
                  <w:top w:val="nil"/>
                  <w:left w:val="nil"/>
                  <w:bottom w:val="single" w:sz="4" w:space="0" w:color="auto"/>
                  <w:right w:val="single" w:sz="4" w:space="0" w:color="auto"/>
                </w:tcBorders>
                <w:shd w:val="clear" w:color="auto" w:fill="auto"/>
                <w:vAlign w:val="bottom"/>
                <w:hideMark/>
              </w:tcPr>
            </w:tcPrChange>
          </w:tcPr>
          <w:p w14:paraId="2F20DD85" w14:textId="77777777" w:rsidR="00EE64D5" w:rsidRPr="00EE64D5" w:rsidRDefault="00EE64D5" w:rsidP="00EE64D5">
            <w:pPr>
              <w:spacing w:after="0" w:line="240" w:lineRule="auto"/>
              <w:rPr>
                <w:ins w:id="1607" w:author="Shireen Khan" w:date="2024-08-22T05:26:00Z"/>
                <w:rFonts w:ascii="Calibri" w:eastAsia="Times New Roman" w:hAnsi="Calibri" w:cs="Calibri"/>
                <w:color w:val="000000"/>
              </w:rPr>
            </w:pPr>
            <w:ins w:id="1608" w:author="Shireen Khan" w:date="2024-08-22T05:26:00Z">
              <w:r w:rsidRPr="00EE64D5">
                <w:rPr>
                  <w:rFonts w:ascii="Calibri" w:eastAsia="Times New Roman" w:hAnsi="Calibri" w:cs="Calibri"/>
                  <w:color w:val="000000"/>
                </w:rPr>
                <w:t>[Error Type] - [Message Type] - [Partner Name]</w:t>
              </w:r>
            </w:ins>
          </w:p>
        </w:tc>
        <w:tc>
          <w:tcPr>
            <w:tcW w:w="4400" w:type="dxa"/>
            <w:tcBorders>
              <w:top w:val="nil"/>
              <w:left w:val="nil"/>
              <w:bottom w:val="single" w:sz="4" w:space="0" w:color="auto"/>
              <w:right w:val="single" w:sz="4" w:space="0" w:color="auto"/>
            </w:tcBorders>
            <w:shd w:val="clear" w:color="auto" w:fill="auto"/>
            <w:vAlign w:val="bottom"/>
            <w:hideMark/>
            <w:tcPrChange w:id="1609" w:author="Shireen Khan" w:date="2024-08-22T05:28:00Z">
              <w:tcPr>
                <w:tcW w:w="6190" w:type="dxa"/>
                <w:gridSpan w:val="2"/>
                <w:tcBorders>
                  <w:top w:val="nil"/>
                  <w:left w:val="nil"/>
                  <w:bottom w:val="single" w:sz="4" w:space="0" w:color="auto"/>
                  <w:right w:val="single" w:sz="4" w:space="0" w:color="auto"/>
                </w:tcBorders>
                <w:shd w:val="clear" w:color="auto" w:fill="auto"/>
                <w:vAlign w:val="bottom"/>
                <w:hideMark/>
              </w:tcPr>
            </w:tcPrChange>
          </w:tcPr>
          <w:p w14:paraId="1ADEF942" w14:textId="77777777" w:rsidR="00EE64D5" w:rsidRPr="00EE64D5" w:rsidRDefault="00EE64D5" w:rsidP="00EE64D5">
            <w:pPr>
              <w:spacing w:after="0" w:line="240" w:lineRule="auto"/>
              <w:rPr>
                <w:ins w:id="1610" w:author="Shireen Khan" w:date="2024-08-22T05:26:00Z"/>
                <w:rFonts w:ascii="Calibri" w:eastAsia="Times New Roman" w:hAnsi="Calibri" w:cs="Calibri"/>
                <w:color w:val="000000"/>
              </w:rPr>
            </w:pPr>
            <w:ins w:id="1611" w:author="Shireen Khan" w:date="2024-08-22T05:26:00Z">
              <w:r w:rsidRPr="00EE64D5">
                <w:rPr>
                  <w:rFonts w:ascii="Calibri" w:eastAsia="Times New Roman" w:hAnsi="Calibri" w:cs="Calibri"/>
                  <w:color w:val="000000"/>
                </w:rPr>
                <w:t>An unexpected error occurred. We've opened a support ticket to investigate the issue. If it's not resolved within 72 hours, please contact our support team</w:t>
              </w:r>
            </w:ins>
          </w:p>
        </w:tc>
        <w:tc>
          <w:tcPr>
            <w:tcW w:w="1582" w:type="dxa"/>
            <w:tcBorders>
              <w:top w:val="nil"/>
              <w:left w:val="nil"/>
              <w:bottom w:val="single" w:sz="4" w:space="0" w:color="auto"/>
              <w:right w:val="single" w:sz="4" w:space="0" w:color="auto"/>
            </w:tcBorders>
            <w:shd w:val="clear" w:color="auto" w:fill="auto"/>
            <w:vAlign w:val="bottom"/>
            <w:hideMark/>
            <w:tcPrChange w:id="1612" w:author="Shireen Khan" w:date="2024-08-22T05:28:00Z">
              <w:tcPr>
                <w:tcW w:w="2360" w:type="dxa"/>
                <w:tcBorders>
                  <w:top w:val="nil"/>
                  <w:left w:val="nil"/>
                  <w:bottom w:val="single" w:sz="4" w:space="0" w:color="auto"/>
                  <w:right w:val="single" w:sz="4" w:space="0" w:color="auto"/>
                </w:tcBorders>
                <w:shd w:val="clear" w:color="auto" w:fill="auto"/>
                <w:vAlign w:val="bottom"/>
                <w:hideMark/>
              </w:tcPr>
            </w:tcPrChange>
          </w:tcPr>
          <w:p w14:paraId="770D0674" w14:textId="77777777" w:rsidR="00EE64D5" w:rsidRPr="00EE64D5" w:rsidRDefault="00EE64D5" w:rsidP="00EE64D5">
            <w:pPr>
              <w:spacing w:after="0" w:line="240" w:lineRule="auto"/>
              <w:rPr>
                <w:ins w:id="1613" w:author="Shireen Khan" w:date="2024-08-22T05:26:00Z"/>
                <w:rFonts w:ascii="Calibri" w:eastAsia="Times New Roman" w:hAnsi="Calibri" w:cs="Calibri"/>
                <w:color w:val="000000"/>
              </w:rPr>
            </w:pPr>
            <w:ins w:id="1614" w:author="Shireen Khan" w:date="2024-08-22T05:26:00Z">
              <w:r w:rsidRPr="00EE64D5">
                <w:rPr>
                  <w:rFonts w:ascii="Calibri" w:eastAsia="Times New Roman" w:hAnsi="Calibri" w:cs="Calibri"/>
                  <w:color w:val="000000"/>
                </w:rPr>
                <w:t>Review Support Ticket</w:t>
              </w:r>
            </w:ins>
          </w:p>
        </w:tc>
      </w:tr>
    </w:tbl>
    <w:p w14:paraId="3280727A" w14:textId="496B1E8A" w:rsidR="004918AC" w:rsidRDefault="004918AC">
      <w:pPr>
        <w:pStyle w:val="NoSpacing"/>
        <w:rPr>
          <w:ins w:id="1615" w:author="Shireen Khan" w:date="2024-08-22T05:33:00Z"/>
        </w:rPr>
      </w:pPr>
    </w:p>
    <w:p w14:paraId="2D7F6907" w14:textId="5282F946" w:rsidR="00E7255A" w:rsidRDefault="00E7255A">
      <w:pPr>
        <w:pStyle w:val="NoSpacing"/>
        <w:rPr>
          <w:ins w:id="1616" w:author="Shireen Khan" w:date="2024-08-22T05:34:00Z"/>
        </w:rPr>
      </w:pPr>
      <w:ins w:id="1617" w:author="Shireen Khan" w:date="2024-08-22T05:33:00Z">
        <w:r>
          <w:t>All notifica</w:t>
        </w:r>
      </w:ins>
      <w:ins w:id="1618" w:author="Shireen Khan" w:date="2024-08-22T05:34:00Z">
        <w:r>
          <w:t>tions will be displayed in the notification pane, under the Interface Hub Heading.</w:t>
        </w:r>
      </w:ins>
    </w:p>
    <w:p w14:paraId="05A1DD95" w14:textId="5F924C05" w:rsidR="00E7255A" w:rsidRDefault="00E7255A">
      <w:pPr>
        <w:pStyle w:val="NoSpacing"/>
        <w:rPr>
          <w:ins w:id="1619" w:author="Shireen Khan" w:date="2024-08-20T04:22:00Z"/>
        </w:rPr>
        <w:pPrChange w:id="1620" w:author="Shireen Khan" w:date="2024-08-20T04:42:00Z">
          <w:pPr>
            <w:pStyle w:val="NoSpacing"/>
            <w:ind w:left="1440"/>
          </w:pPr>
        </w:pPrChange>
      </w:pPr>
      <w:ins w:id="1621" w:author="Shireen Khan" w:date="2024-08-22T05:34:00Z">
        <w:r>
          <w:t xml:space="preserve">User will be able to click on the review icon to open the CRM support ticket in a new </w:t>
        </w:r>
        <w:r w:rsidR="00855C2D">
          <w:t>window.</w:t>
        </w:r>
      </w:ins>
    </w:p>
    <w:p w14:paraId="432AC3DA" w14:textId="77777777" w:rsidR="000341D5" w:rsidRPr="000341D5" w:rsidRDefault="000341D5">
      <w:pPr>
        <w:pStyle w:val="NoSpacing"/>
        <w:ind w:left="1440"/>
        <w:pPrChange w:id="1622" w:author="Shireen Khan" w:date="2024-08-20T04:22:00Z">
          <w:pPr>
            <w:pStyle w:val="ListParagraph"/>
            <w:numPr>
              <w:numId w:val="11"/>
            </w:numPr>
            <w:ind w:left="360" w:hanging="360"/>
          </w:pPr>
        </w:pPrChange>
      </w:pPr>
    </w:p>
    <w:p w14:paraId="49A15A87" w14:textId="3C327C54" w:rsidR="008232EC" w:rsidRDefault="00A4004D" w:rsidP="0096585C">
      <w:pPr>
        <w:ind w:left="360"/>
      </w:pPr>
      <w:r>
        <w:rPr>
          <w:noProof/>
        </w:rPr>
        <w:drawing>
          <wp:inline distT="0" distB="0" distL="0" distR="0" wp14:anchorId="4280D82A" wp14:editId="1F0ADEF6">
            <wp:extent cx="6417310" cy="2994515"/>
            <wp:effectExtent l="19050" t="19050" r="2159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61502" cy="3015136"/>
                    </a:xfrm>
                    <a:prstGeom prst="rect">
                      <a:avLst/>
                    </a:prstGeom>
                    <a:ln>
                      <a:solidFill>
                        <a:schemeClr val="accent1"/>
                      </a:solidFill>
                    </a:ln>
                  </pic:spPr>
                </pic:pic>
              </a:graphicData>
            </a:graphic>
          </wp:inline>
        </w:drawing>
      </w:r>
    </w:p>
    <w:p w14:paraId="6B72DEE7" w14:textId="77777777" w:rsidR="00DE7DD2" w:rsidRPr="00F207B9" w:rsidRDefault="00FA3FE2" w:rsidP="00ED3757">
      <w:pPr>
        <w:pStyle w:val="Heading3"/>
      </w:pPr>
      <w:bookmarkStart w:id="1623" w:name="_Toc175197877"/>
      <w:r>
        <w:t xml:space="preserve">3.7.4 </w:t>
      </w:r>
      <w:r w:rsidR="00CF4E59" w:rsidRPr="00F207B9">
        <w:t>Error Guide</w:t>
      </w:r>
      <w:bookmarkEnd w:id="1623"/>
    </w:p>
    <w:p w14:paraId="30DE3BBB" w14:textId="081F036B" w:rsidR="00F207B9" w:rsidDel="005A7590" w:rsidRDefault="005A7590" w:rsidP="005A7590">
      <w:pPr>
        <w:rPr>
          <w:del w:id="1624" w:author="Shireen Khan" w:date="2024-08-22T03:37:00Z"/>
        </w:rPr>
      </w:pPr>
      <w:ins w:id="1625" w:author="Shireen Khan" w:date="2024-08-22T03:38:00Z">
        <w:r>
          <w:t>System shall display a ‘Help’ icon to view the error guide</w:t>
        </w:r>
      </w:ins>
      <w:del w:id="1626" w:author="Shireen Khan" w:date="2024-08-22T03:37:00Z">
        <w:r w:rsidR="00F207B9" w:rsidDel="005A7590">
          <w:delText>Clicking on the ‘Error Guide’ icon will open the guide in the pop up.</w:delText>
        </w:r>
      </w:del>
    </w:p>
    <w:p w14:paraId="28D2CDCE" w14:textId="3A2E1893" w:rsidR="005A7590" w:rsidRDefault="005A7590" w:rsidP="005A7590">
      <w:pPr>
        <w:rPr>
          <w:ins w:id="1627" w:author="Shireen Khan" w:date="2024-08-22T03:38:00Z"/>
        </w:rPr>
      </w:pPr>
      <w:ins w:id="1628" w:author="Shireen Khan" w:date="2024-08-22T03:38:00Z">
        <w:r>
          <w:rPr>
            <w:noProof/>
          </w:rPr>
          <w:drawing>
            <wp:inline distT="0" distB="0" distL="0" distR="0" wp14:anchorId="157196D9" wp14:editId="195F7083">
              <wp:extent cx="5943600" cy="1660525"/>
              <wp:effectExtent l="19050" t="19050" r="19050" b="15875"/>
              <wp:docPr id="789409192" name="Picture 78940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1628"/>
                      <a:stretch/>
                    </pic:blipFill>
                    <pic:spPr bwMode="auto">
                      <a:xfrm>
                        <a:off x="0" y="0"/>
                        <a:ext cx="5943600" cy="166052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2FDEB97D" w14:textId="05F8BC83" w:rsidR="008232EC" w:rsidRDefault="005A7590" w:rsidP="0096585C">
      <w:pPr>
        <w:rPr>
          <w:ins w:id="1629" w:author="Shireen Khan" w:date="2024-08-22T05:35:00Z"/>
          <w:b/>
          <w:color w:val="000000" w:themeColor="text1"/>
        </w:rPr>
      </w:pPr>
      <w:ins w:id="1630" w:author="Shireen Khan" w:date="2024-08-22T03:37:00Z">
        <w:r>
          <w:t>Clicking on help guide will open the ‘Help’ pop up. Here, the u</w:t>
        </w:r>
        <w:r w:rsidRPr="008028B7">
          <w:t xml:space="preserve">ser will be able to read the </w:t>
        </w:r>
        <w:r>
          <w:t xml:space="preserve">error </w:t>
        </w:r>
        <w:r w:rsidRPr="008028B7">
          <w:t xml:space="preserve">description to know what can be done for the error of specific </w:t>
        </w:r>
        <w:r>
          <w:t>type.</w:t>
        </w:r>
      </w:ins>
    </w:p>
    <w:p w14:paraId="2FABC98F" w14:textId="0229F896" w:rsidR="00F6568F" w:rsidRPr="00DF050C" w:rsidRDefault="00F6568F" w:rsidP="00F207B9">
      <w:pPr>
        <w:rPr>
          <w:ins w:id="1631" w:author="Bilal Hahsmat" w:date="2024-08-07T20:16:00Z"/>
          <w:color w:val="FF0000"/>
          <w:highlight w:val="yellow"/>
          <w:rPrChange w:id="1632" w:author="Shireen Khan" w:date="2024-08-09T09:02:00Z">
            <w:rPr>
              <w:ins w:id="1633" w:author="Bilal Hahsmat" w:date="2024-08-07T20:16:00Z"/>
            </w:rPr>
          </w:rPrChange>
        </w:rPr>
      </w:pPr>
      <w:ins w:id="1634" w:author="Shireen Khan" w:date="2024-08-22T05:35:00Z">
        <w:r w:rsidRPr="0094084C">
          <w:rPr>
            <w:color w:val="FF0000"/>
          </w:rPr>
          <w:object w:dxaOrig="1520" w:dyaOrig="985" w14:anchorId="1F323BEF">
            <v:shape id="_x0000_i1030" type="#_x0000_t75" style="width:75.65pt;height:49.35pt" o:ole="">
              <v:imagedata r:id="rId30" o:title=""/>
            </v:shape>
            <o:OLEObject Type="Embed" ProgID="Excel.Sheet.12" ShapeID="_x0000_i1030" DrawAspect="Icon" ObjectID="_1788845204" r:id="rId52"/>
          </w:object>
        </w:r>
      </w:ins>
    </w:p>
    <w:p w14:paraId="7BF87854" w14:textId="77777777" w:rsidR="00E247BA" w:rsidRDefault="00CC59C3">
      <w:pPr>
        <w:pPrChange w:id="1635" w:author="Shireen Khan" w:date="2024-08-22T03:40:00Z">
          <w:pPr>
            <w:pStyle w:val="ListParagraph"/>
            <w:numPr>
              <w:numId w:val="7"/>
            </w:numPr>
            <w:ind w:left="1080" w:hanging="360"/>
          </w:pPr>
        </w:pPrChange>
      </w:pPr>
      <w:r>
        <w:t>Here, the u</w:t>
      </w:r>
      <w:r w:rsidR="00E247BA">
        <w:t xml:space="preserve">ser will be able to see the </w:t>
      </w:r>
      <w:r>
        <w:t>solution advised to resolve each error.</w:t>
      </w:r>
      <w:r w:rsidR="005F3810">
        <w:t xml:space="preserve"> Along with the following information</w:t>
      </w:r>
    </w:p>
    <w:p w14:paraId="062D1B64" w14:textId="330B5A5C" w:rsidR="005F3810" w:rsidRPr="00F6141F" w:rsidRDefault="005F3810" w:rsidP="005F3810">
      <w:pPr>
        <w:pStyle w:val="ListParagraph"/>
        <w:numPr>
          <w:ilvl w:val="1"/>
          <w:numId w:val="7"/>
        </w:numPr>
      </w:pPr>
      <w:del w:id="1636" w:author="Shireen Khan" w:date="2024-08-22T03:39:00Z">
        <w:r w:rsidRPr="00F6141F" w:rsidDel="005A7590">
          <w:delText xml:space="preserve">Error </w:delText>
        </w:r>
      </w:del>
      <w:r w:rsidRPr="00F6141F">
        <w:t>Code</w:t>
      </w:r>
    </w:p>
    <w:p w14:paraId="0B807BF6" w14:textId="55964407" w:rsidR="005F3810" w:rsidRDefault="005F3810" w:rsidP="005F3810">
      <w:pPr>
        <w:pStyle w:val="ListParagraph"/>
        <w:numPr>
          <w:ilvl w:val="1"/>
          <w:numId w:val="7"/>
        </w:numPr>
      </w:pPr>
      <w:del w:id="1637" w:author="Shireen Khan" w:date="2024-08-22T03:39:00Z">
        <w:r w:rsidRPr="00F6141F" w:rsidDel="005A7590">
          <w:delText xml:space="preserve">Error </w:delText>
        </w:r>
      </w:del>
      <w:r>
        <w:t>Type</w:t>
      </w:r>
    </w:p>
    <w:p w14:paraId="5B203B6C" w14:textId="68622F45" w:rsidR="005F3810" w:rsidDel="005A7590" w:rsidRDefault="005F3810" w:rsidP="005F3810">
      <w:pPr>
        <w:pStyle w:val="ListParagraph"/>
        <w:numPr>
          <w:ilvl w:val="1"/>
          <w:numId w:val="7"/>
        </w:numPr>
        <w:rPr>
          <w:moveFrom w:id="1638" w:author="Shireen Khan" w:date="2024-08-22T03:39:00Z"/>
        </w:rPr>
      </w:pPr>
      <w:moveFromRangeStart w:id="1639" w:author="Shireen Khan" w:date="2024-08-22T03:39:00Z" w:name="move175190398"/>
      <w:moveFrom w:id="1640" w:author="Shireen Khan" w:date="2024-08-22T03:39:00Z">
        <w:r w:rsidDel="005A7590">
          <w:t>Error Description</w:t>
        </w:r>
      </w:moveFrom>
    </w:p>
    <w:moveFromRangeEnd w:id="1639"/>
    <w:p w14:paraId="7E947AC4" w14:textId="042E828A" w:rsidR="005F3810" w:rsidRDefault="005F3810" w:rsidP="005F3810">
      <w:pPr>
        <w:pStyle w:val="ListParagraph"/>
        <w:numPr>
          <w:ilvl w:val="1"/>
          <w:numId w:val="7"/>
        </w:numPr>
        <w:rPr>
          <w:ins w:id="1641" w:author="Shireen Khan" w:date="2024-08-22T03:39:00Z"/>
        </w:rPr>
      </w:pPr>
      <w:del w:id="1642" w:author="Shireen Khan" w:date="2024-08-22T03:39:00Z">
        <w:r w:rsidDel="005A7590">
          <w:delText xml:space="preserve">Error </w:delText>
        </w:r>
      </w:del>
      <w:r>
        <w:t>Severity</w:t>
      </w:r>
    </w:p>
    <w:p w14:paraId="30077189" w14:textId="0AC00B71" w:rsidR="005A7590" w:rsidRDefault="005A7590" w:rsidP="005A7590">
      <w:pPr>
        <w:pStyle w:val="ListParagraph"/>
        <w:numPr>
          <w:ilvl w:val="1"/>
          <w:numId w:val="7"/>
        </w:numPr>
        <w:rPr>
          <w:moveTo w:id="1643" w:author="Shireen Khan" w:date="2024-08-22T03:39:00Z"/>
        </w:rPr>
      </w:pPr>
      <w:moveToRangeStart w:id="1644" w:author="Shireen Khan" w:date="2024-08-22T03:39:00Z" w:name="move175190398"/>
      <w:moveTo w:id="1645" w:author="Shireen Khan" w:date="2024-08-22T03:39:00Z">
        <w:del w:id="1646" w:author="Shireen Khan" w:date="2024-08-22T03:39:00Z">
          <w:r w:rsidDel="005A7590">
            <w:delText>Error Description</w:delText>
          </w:r>
        </w:del>
      </w:moveTo>
      <w:ins w:id="1647" w:author="Shireen Khan" w:date="2024-08-22T03:39:00Z">
        <w:r>
          <w:t>In</w:t>
        </w:r>
      </w:ins>
      <w:ins w:id="1648" w:author="Shireen Khan" w:date="2024-08-22T03:40:00Z">
        <w:r>
          <w:t>terpretation</w:t>
        </w:r>
      </w:ins>
    </w:p>
    <w:moveToRangeEnd w:id="1644"/>
    <w:p w14:paraId="6C87C7C3" w14:textId="04839C83" w:rsidR="005A7590" w:rsidRDefault="005A7590">
      <w:pPr>
        <w:pStyle w:val="ListParagraph"/>
        <w:numPr>
          <w:ilvl w:val="1"/>
          <w:numId w:val="7"/>
        </w:numPr>
      </w:pPr>
      <w:ins w:id="1649" w:author="Shireen Khan" w:date="2024-08-22T03:39:00Z">
        <w:r>
          <w:t>Description</w:t>
        </w:r>
      </w:ins>
    </w:p>
    <w:p w14:paraId="2136BDEC" w14:textId="4F15E4CC" w:rsidR="00F207B9" w:rsidRDefault="00F207B9" w:rsidP="00F207B9">
      <w:pPr>
        <w:rPr>
          <w:ins w:id="1650" w:author="Bilal Hahsmat" w:date="2024-08-07T20:17:00Z"/>
        </w:rPr>
      </w:pPr>
      <w:del w:id="1651" w:author="Shireen Khan" w:date="2024-08-22T03:37:00Z">
        <w:r w:rsidDel="00FE228A">
          <w:rPr>
            <w:noProof/>
          </w:rPr>
          <w:drawing>
            <wp:inline distT="0" distB="0" distL="0" distR="0" wp14:anchorId="58AE7FFB" wp14:editId="17771965">
              <wp:extent cx="5943600" cy="2844800"/>
              <wp:effectExtent l="19050" t="19050" r="1905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4800"/>
                      </a:xfrm>
                      <a:prstGeom prst="rect">
                        <a:avLst/>
                      </a:prstGeom>
                      <a:ln>
                        <a:solidFill>
                          <a:schemeClr val="accent1"/>
                        </a:solidFill>
                      </a:ln>
                    </pic:spPr>
                  </pic:pic>
                </a:graphicData>
              </a:graphic>
            </wp:inline>
          </w:drawing>
        </w:r>
      </w:del>
      <w:ins w:id="1652" w:author="Shireen Khan" w:date="2024-08-22T03:37:00Z">
        <w:r w:rsidR="00FE228A">
          <w:rPr>
            <w:noProof/>
          </w:rPr>
          <w:drawing>
            <wp:inline distT="0" distB="0" distL="0" distR="0" wp14:anchorId="15F74D4A" wp14:editId="65A008C4">
              <wp:extent cx="5943600" cy="2844800"/>
              <wp:effectExtent l="19050" t="19050" r="19050" b="12700"/>
              <wp:docPr id="789409188" name="Picture 78940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4800"/>
                      </a:xfrm>
                      <a:prstGeom prst="rect">
                        <a:avLst/>
                      </a:prstGeom>
                      <a:ln>
                        <a:solidFill>
                          <a:schemeClr val="accent1"/>
                        </a:solidFill>
                      </a:ln>
                    </pic:spPr>
                  </pic:pic>
                </a:graphicData>
              </a:graphic>
            </wp:inline>
          </w:drawing>
        </w:r>
      </w:ins>
    </w:p>
    <w:p w14:paraId="473B0D4B" w14:textId="7B45BF72" w:rsidR="008232EC" w:rsidDel="009F2CF5" w:rsidRDefault="008232EC" w:rsidP="00F207B9">
      <w:pPr>
        <w:rPr>
          <w:del w:id="1653" w:author="Shireen Khan" w:date="2024-08-19T02:14:00Z"/>
        </w:rPr>
      </w:pPr>
    </w:p>
    <w:p w14:paraId="4C20BF01" w14:textId="77777777" w:rsidR="00AE289B" w:rsidRDefault="00B1221A">
      <w:pPr>
        <w:pStyle w:val="Heading2"/>
        <w:pPrChange w:id="1654" w:author="Shireen Khan" w:date="2024-08-09T09:07:00Z">
          <w:pPr>
            <w:pStyle w:val="Heading3"/>
          </w:pPr>
        </w:pPrChange>
      </w:pPr>
      <w:bookmarkStart w:id="1655" w:name="_Toc175197878"/>
      <w:r w:rsidRPr="0096585C">
        <w:rPr>
          <w:highlight w:val="yellow"/>
        </w:rPr>
        <w:t>3.7.</w:t>
      </w:r>
      <w:r w:rsidR="004A62F9" w:rsidRPr="0096585C">
        <w:rPr>
          <w:highlight w:val="yellow"/>
        </w:rPr>
        <w:t>5</w:t>
      </w:r>
      <w:r w:rsidRPr="0096585C">
        <w:rPr>
          <w:highlight w:val="yellow"/>
        </w:rPr>
        <w:t xml:space="preserve"> </w:t>
      </w:r>
      <w:r w:rsidR="004A62F9" w:rsidRPr="0096585C">
        <w:rPr>
          <w:highlight w:val="yellow"/>
        </w:rPr>
        <w:t>Data Mismatch</w:t>
      </w:r>
      <w:bookmarkEnd w:id="1655"/>
    </w:p>
    <w:p w14:paraId="56410A60" w14:textId="2C83BB3A" w:rsidR="000F19F9" w:rsidRPr="00EC5980" w:rsidRDefault="00EC5980" w:rsidP="00CB3999">
      <w:pPr>
        <w:rPr>
          <w:color w:val="FF0000"/>
          <w:rPrChange w:id="1656" w:author="Shireen Khan" w:date="2024-08-20T05:32:00Z">
            <w:rPr/>
          </w:rPrChange>
        </w:rPr>
      </w:pPr>
      <w:ins w:id="1657" w:author="Shireen Khan" w:date="2024-08-20T05:31:00Z">
        <w:r w:rsidRPr="00EC5980">
          <w:rPr>
            <w:color w:val="FF0000"/>
            <w:rPrChange w:id="1658" w:author="Shireen Khan" w:date="2024-08-20T05:32:00Z">
              <w:rPr/>
            </w:rPrChange>
          </w:rPr>
          <w:t>[Need to finalize if we want to t</w:t>
        </w:r>
      </w:ins>
      <w:ins w:id="1659" w:author="Shireen Khan" w:date="2024-08-20T05:32:00Z">
        <w:r w:rsidRPr="00EC5980">
          <w:rPr>
            <w:color w:val="FF0000"/>
            <w:rPrChange w:id="1660" w:author="Shireen Khan" w:date="2024-08-20T05:32:00Z">
              <w:rPr/>
            </w:rPrChange>
          </w:rPr>
          <w:t>reat Data Mismatch as Error and allow user to map from tracking as well.</w:t>
        </w:r>
      </w:ins>
      <w:ins w:id="1661" w:author="Shireen Khan" w:date="2024-08-20T05:31:00Z">
        <w:r w:rsidRPr="00EC5980">
          <w:rPr>
            <w:color w:val="FF0000"/>
            <w:rPrChange w:id="1662" w:author="Shireen Khan" w:date="2024-08-20T05:32:00Z">
              <w:rPr/>
            </w:rPrChange>
          </w:rPr>
          <w:t xml:space="preserve"> Please </w:t>
        </w:r>
      </w:ins>
      <w:ins w:id="1663" w:author="Shireen Khan" w:date="2024-08-20T05:32:00Z">
        <w:r w:rsidRPr="00EC5980">
          <w:rPr>
            <w:color w:val="FF0000"/>
            <w:rPrChange w:id="1664" w:author="Shireen Khan" w:date="2024-08-20T05:32:00Z">
              <w:rPr/>
            </w:rPrChange>
          </w:rPr>
          <w:t xml:space="preserve">check Matt’s feedback at the end and </w:t>
        </w:r>
      </w:ins>
      <w:ins w:id="1665" w:author="Shireen Khan" w:date="2024-08-20T05:31:00Z">
        <w:r w:rsidRPr="00EC5980">
          <w:rPr>
            <w:color w:val="FF0000"/>
            <w:rPrChange w:id="1666" w:author="Shireen Khan" w:date="2024-08-20T05:32:00Z">
              <w:rPr/>
            </w:rPrChange>
          </w:rPr>
          <w:t>suggest]</w:t>
        </w:r>
      </w:ins>
    </w:p>
    <w:p w14:paraId="52E51846" w14:textId="00FCB9B4" w:rsidR="007C6BB2" w:rsidRPr="00313136" w:rsidRDefault="000F19F9" w:rsidP="007C6BB2">
      <w:pPr>
        <w:pStyle w:val="ListParagraph"/>
        <w:numPr>
          <w:ilvl w:val="0"/>
          <w:numId w:val="18"/>
        </w:numPr>
        <w:rPr>
          <w:highlight w:val="yellow"/>
          <w:rPrChange w:id="1667" w:author="Shireen Khan" w:date="2024-08-16T07:52:00Z">
            <w:rPr/>
          </w:rPrChange>
        </w:rPr>
      </w:pPr>
      <w:ins w:id="1668" w:author="Shireen Khan" w:date="2024-08-16T08:03:00Z">
        <w:r>
          <w:t xml:space="preserve">For the </w:t>
        </w:r>
      </w:ins>
      <w:ins w:id="1669" w:author="Bilal Hahsmat" w:date="2024-08-07T20:18:00Z">
        <w:r w:rsidR="008232EC">
          <w:t xml:space="preserve">Incoming </w:t>
        </w:r>
      </w:ins>
      <w:del w:id="1670" w:author="Bilal Hahsmat" w:date="2024-08-07T20:18:00Z">
        <w:r w:rsidR="007C6BB2" w:rsidDel="008232EC">
          <w:delText xml:space="preserve">For all </w:delText>
        </w:r>
      </w:del>
      <w:r w:rsidR="007C6BB2">
        <w:t xml:space="preserve">lab and radiology results </w:t>
      </w:r>
      <w:del w:id="1671" w:author="Bilal Hahsmat" w:date="2024-08-07T20:18:00Z">
        <w:r w:rsidR="007C6BB2" w:rsidDel="008232EC">
          <w:delText>coming into the system</w:delText>
        </w:r>
      </w:del>
      <w:r w:rsidR="007C6BB2">
        <w:t xml:space="preserve">, if the result does not match </w:t>
      </w:r>
      <w:ins w:id="1672" w:author="Bilal Hahsmat" w:date="2024-08-07T20:18:00Z">
        <w:r w:rsidR="008232EC">
          <w:t xml:space="preserve">with existing </w:t>
        </w:r>
      </w:ins>
      <w:del w:id="1673" w:author="Bilal Hahsmat" w:date="2024-08-07T20:18:00Z">
        <w:r w:rsidR="007C6BB2" w:rsidDel="008232EC">
          <w:delText xml:space="preserve">the </w:delText>
        </w:r>
      </w:del>
      <w:r w:rsidR="007C6BB2">
        <w:t>patient or provider</w:t>
      </w:r>
      <w:ins w:id="1674" w:author="Bilal Hahsmat" w:date="2024-08-07T20:18:00Z">
        <w:r w:rsidR="008232EC">
          <w:t xml:space="preserve"> name</w:t>
        </w:r>
      </w:ins>
      <w:r w:rsidR="007C6BB2">
        <w:t xml:space="preserve">, an error </w:t>
      </w:r>
      <w:ins w:id="1675" w:author="Shireen Khan" w:date="2024-08-16T08:04:00Z">
        <w:r w:rsidRPr="000F19F9">
          <w:t xml:space="preserve">'Data Mismatch' </w:t>
        </w:r>
      </w:ins>
      <w:r w:rsidR="007C6BB2">
        <w:t>will appear.</w:t>
      </w:r>
      <w:ins w:id="1676" w:author="Bilal Hahsmat" w:date="2024-08-07T20:18:00Z">
        <w:r w:rsidR="00F51176">
          <w:t xml:space="preserve"> </w:t>
        </w:r>
      </w:ins>
    </w:p>
    <w:p w14:paraId="39E11BA2" w14:textId="6AD91F71" w:rsidR="007C6BB2" w:rsidRDefault="00313136" w:rsidP="007C6BB2">
      <w:pPr>
        <w:pStyle w:val="ListParagraph"/>
        <w:numPr>
          <w:ilvl w:val="0"/>
          <w:numId w:val="18"/>
        </w:numPr>
        <w:rPr>
          <w:ins w:id="1677" w:author="Shireen Khan" w:date="2024-08-16T07:52:00Z"/>
        </w:rPr>
      </w:pPr>
      <w:ins w:id="1678" w:author="Shireen Khan" w:date="2024-08-16T07:52:00Z">
        <w:r>
          <w:t>User will c</w:t>
        </w:r>
      </w:ins>
      <w:del w:id="1679" w:author="Bilal Hahsmat" w:date="2024-08-07T20:19:00Z">
        <w:r w:rsidR="007C6BB2" w:rsidDel="00F51176">
          <w:delText xml:space="preserve">Users should </w:delText>
        </w:r>
      </w:del>
      <w:del w:id="1680" w:author="Shireen Khan" w:date="2024-08-16T07:52:00Z">
        <w:r w:rsidR="007C6BB2" w:rsidDel="00313136">
          <w:delText>c</w:delText>
        </w:r>
      </w:del>
      <w:r w:rsidR="007C6BB2">
        <w:t xml:space="preserve">lick on </w:t>
      </w:r>
      <w:ins w:id="1681" w:author="Shireen Khan" w:date="2024-08-16T07:52:00Z">
        <w:r>
          <w:t xml:space="preserve">the </w:t>
        </w:r>
      </w:ins>
      <w:del w:id="1682" w:author="Bilal Hahsmat" w:date="2024-08-07T20:19:00Z">
        <w:r w:rsidR="007C6BB2" w:rsidDel="00F51176">
          <w:delText xml:space="preserve">the </w:delText>
        </w:r>
      </w:del>
      <w:r w:rsidR="007C6BB2">
        <w:t xml:space="preserve">'Data Mismatch' </w:t>
      </w:r>
      <w:del w:id="1683" w:author="Bilal Hahsmat" w:date="2024-08-07T20:19:00Z">
        <w:r w:rsidR="007C6BB2" w:rsidDel="00F51176">
          <w:delText xml:space="preserve">error </w:delText>
        </w:r>
      </w:del>
      <w:r w:rsidR="007C6BB2">
        <w:t xml:space="preserve">to </w:t>
      </w:r>
      <w:ins w:id="1684" w:author="Bilal Hahsmat" w:date="2024-08-07T20:19:00Z">
        <w:r w:rsidR="00F51176">
          <w:t>correct</w:t>
        </w:r>
      </w:ins>
      <w:ins w:id="1685" w:author="Shireen Khan" w:date="2024-08-16T07:52:00Z">
        <w:r>
          <w:t>ly</w:t>
        </w:r>
      </w:ins>
      <w:ins w:id="1686" w:author="Bilal Hahsmat" w:date="2024-08-07T20:19:00Z">
        <w:r w:rsidR="00F51176">
          <w:t xml:space="preserve"> </w:t>
        </w:r>
      </w:ins>
      <w:del w:id="1687" w:author="Bilal Hahsmat" w:date="2024-08-07T20:19:00Z">
        <w:r w:rsidR="007C6BB2" w:rsidDel="00F51176">
          <w:delText xml:space="preserve">initiate the </w:delText>
        </w:r>
      </w:del>
      <w:r w:rsidR="007C6BB2">
        <w:t>map</w:t>
      </w:r>
      <w:ins w:id="1688" w:author="Shireen Khan" w:date="2024-08-16T07:52:00Z">
        <w:r>
          <w:t xml:space="preserve"> the result against the patient</w:t>
        </w:r>
      </w:ins>
      <w:del w:id="1689" w:author="Shireen Khan" w:date="2024-08-16T07:52:00Z">
        <w:r w:rsidR="007C6BB2" w:rsidDel="00313136">
          <w:delText>ping</w:delText>
        </w:r>
      </w:del>
      <w:del w:id="1690" w:author="Bilal Hahsmat" w:date="2024-08-07T20:19:00Z">
        <w:r w:rsidR="007C6BB2" w:rsidDel="00F51176">
          <w:delText xml:space="preserve"> process</w:delText>
        </w:r>
      </w:del>
      <w:r w:rsidR="007C6BB2">
        <w:t>.</w:t>
      </w:r>
    </w:p>
    <w:p w14:paraId="26981BA0" w14:textId="370A878D" w:rsidR="00313136" w:rsidRDefault="00313136">
      <w:pPr>
        <w:pPrChange w:id="1691" w:author="Shireen Khan" w:date="2024-08-16T07:52:00Z">
          <w:pPr>
            <w:pStyle w:val="ListParagraph"/>
            <w:numPr>
              <w:numId w:val="18"/>
            </w:numPr>
            <w:ind w:hanging="360"/>
          </w:pPr>
        </w:pPrChange>
      </w:pPr>
      <w:ins w:id="1692" w:author="Shireen Khan" w:date="2024-08-16T07:52:00Z">
        <w:r>
          <w:rPr>
            <w:noProof/>
          </w:rPr>
          <w:lastRenderedPageBreak/>
          <w:drawing>
            <wp:inline distT="0" distB="0" distL="0" distR="0" wp14:anchorId="29FF04DD" wp14:editId="4FA597DB">
              <wp:extent cx="5680553" cy="1964598"/>
              <wp:effectExtent l="19050" t="19050" r="15875" b="17145"/>
              <wp:docPr id="789409200" name="Picture 78940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7743"/>
                      <a:stretch/>
                    </pic:blipFill>
                    <pic:spPr bwMode="auto">
                      <a:xfrm>
                        <a:off x="0" y="0"/>
                        <a:ext cx="5687682" cy="196706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p>
    <w:p w14:paraId="4E399E9A" w14:textId="6BA294B5" w:rsidR="001560D7" w:rsidRDefault="000F19F9" w:rsidP="007C6BB2">
      <w:pPr>
        <w:pStyle w:val="ListParagraph"/>
        <w:numPr>
          <w:ilvl w:val="0"/>
          <w:numId w:val="18"/>
        </w:numPr>
        <w:rPr>
          <w:ins w:id="1693" w:author="Shireen Khan" w:date="2024-08-16T08:04:00Z"/>
        </w:rPr>
      </w:pPr>
      <w:ins w:id="1694" w:author="Shireen Khan" w:date="2024-08-16T08:04:00Z">
        <w:r>
          <w:t>Upon clicking on the hyperlink, the s</w:t>
        </w:r>
      </w:ins>
      <w:ins w:id="1695" w:author="Shireen Khan" w:date="2024-08-16T07:59:00Z">
        <w:r w:rsidR="001560D7">
          <w:t>ystem shall open the ‘Map Patient’ pop up.</w:t>
        </w:r>
      </w:ins>
    </w:p>
    <w:p w14:paraId="6157B633" w14:textId="3791166D" w:rsidR="003F682B" w:rsidRDefault="003F682B" w:rsidP="003F682B">
      <w:pPr>
        <w:pStyle w:val="ListParagraph"/>
        <w:numPr>
          <w:ilvl w:val="0"/>
          <w:numId w:val="18"/>
        </w:numPr>
        <w:rPr>
          <w:ins w:id="1696" w:author="Shireen Khan" w:date="2024-08-16T08:04:00Z"/>
        </w:rPr>
      </w:pPr>
      <w:ins w:id="1697" w:author="Shireen Khan" w:date="2024-08-16T08:04:00Z">
        <w:r>
          <w:t>System shall run the following matching algorithm to compare incoming lab result with available patient details</w:t>
        </w:r>
      </w:ins>
      <w:ins w:id="1698" w:author="Shireen Khan" w:date="2024-08-16T08:05:00Z">
        <w:r>
          <w:t xml:space="preserve"> and Lab order</w:t>
        </w:r>
      </w:ins>
      <w:ins w:id="1699" w:author="Shireen Khan" w:date="2024-08-16T08:04:00Z">
        <w:r>
          <w:t xml:space="preserve"> in the system. The detail includes:</w:t>
        </w:r>
      </w:ins>
    </w:p>
    <w:p w14:paraId="7CF599E4" w14:textId="77777777" w:rsidR="003F682B" w:rsidRDefault="003F682B" w:rsidP="003F682B">
      <w:pPr>
        <w:pStyle w:val="ListParagraph"/>
        <w:numPr>
          <w:ilvl w:val="2"/>
          <w:numId w:val="18"/>
        </w:numPr>
        <w:rPr>
          <w:ins w:id="1700" w:author="Shireen Khan" w:date="2024-08-16T08:04:00Z"/>
        </w:rPr>
      </w:pPr>
      <w:bookmarkStart w:id="1701" w:name="_Hlk174688609"/>
      <w:ins w:id="1702" w:author="Shireen Khan" w:date="2024-08-16T08:04:00Z">
        <w:r>
          <w:t>Patient Name</w:t>
        </w:r>
      </w:ins>
    </w:p>
    <w:p w14:paraId="751DB816" w14:textId="77777777" w:rsidR="003F682B" w:rsidRDefault="003F682B" w:rsidP="003F682B">
      <w:pPr>
        <w:pStyle w:val="ListParagraph"/>
        <w:numPr>
          <w:ilvl w:val="2"/>
          <w:numId w:val="18"/>
        </w:numPr>
        <w:rPr>
          <w:ins w:id="1703" w:author="Shireen Khan" w:date="2024-08-16T08:04:00Z"/>
        </w:rPr>
      </w:pPr>
      <w:ins w:id="1704" w:author="Shireen Khan" w:date="2024-08-16T08:04:00Z">
        <w:r>
          <w:t>Gender</w:t>
        </w:r>
      </w:ins>
    </w:p>
    <w:p w14:paraId="102C125D" w14:textId="77777777" w:rsidR="003F682B" w:rsidRDefault="003F682B" w:rsidP="003F682B">
      <w:pPr>
        <w:pStyle w:val="ListParagraph"/>
        <w:numPr>
          <w:ilvl w:val="2"/>
          <w:numId w:val="18"/>
        </w:numPr>
        <w:rPr>
          <w:ins w:id="1705" w:author="Shireen Khan" w:date="2024-08-16T08:04:00Z"/>
        </w:rPr>
      </w:pPr>
      <w:ins w:id="1706" w:author="Shireen Khan" w:date="2024-08-16T08:04:00Z">
        <w:r>
          <w:t>Date of Birth</w:t>
        </w:r>
      </w:ins>
    </w:p>
    <w:p w14:paraId="05C942B2" w14:textId="77777777" w:rsidR="003F682B" w:rsidRDefault="003F682B" w:rsidP="003F682B">
      <w:pPr>
        <w:pStyle w:val="ListParagraph"/>
        <w:numPr>
          <w:ilvl w:val="2"/>
          <w:numId w:val="18"/>
        </w:numPr>
        <w:rPr>
          <w:ins w:id="1707" w:author="Shireen Khan" w:date="2024-08-16T08:04:00Z"/>
        </w:rPr>
      </w:pPr>
      <w:ins w:id="1708" w:author="Shireen Khan" w:date="2024-08-16T08:04:00Z">
        <w:r>
          <w:t>Account Number</w:t>
        </w:r>
      </w:ins>
    </w:p>
    <w:bookmarkEnd w:id="1701"/>
    <w:p w14:paraId="15105007" w14:textId="77777777" w:rsidR="003F682B" w:rsidRDefault="003F682B" w:rsidP="003F682B">
      <w:pPr>
        <w:pStyle w:val="ListParagraph"/>
        <w:numPr>
          <w:ilvl w:val="2"/>
          <w:numId w:val="18"/>
        </w:numPr>
        <w:rPr>
          <w:ins w:id="1709" w:author="Shireen Khan" w:date="2024-08-16T08:04:00Z"/>
        </w:rPr>
      </w:pPr>
      <w:ins w:id="1710" w:author="Shireen Khan" w:date="2024-08-16T08:04:00Z">
        <w:r>
          <w:t>Match Lab/ Radiology Orders Details</w:t>
        </w:r>
      </w:ins>
    </w:p>
    <w:p w14:paraId="2DDADA36" w14:textId="77777777" w:rsidR="003F682B" w:rsidRDefault="003F682B" w:rsidP="003F682B">
      <w:pPr>
        <w:pStyle w:val="ListParagraph"/>
        <w:ind w:left="2160"/>
        <w:rPr>
          <w:ins w:id="1711" w:author="Shireen Khan" w:date="2024-08-16T08:04:00Z"/>
        </w:rPr>
      </w:pPr>
    </w:p>
    <w:p w14:paraId="3FF20FE6" w14:textId="72CA45FA" w:rsidR="003F682B" w:rsidRDefault="003F682B" w:rsidP="003F682B">
      <w:pPr>
        <w:pStyle w:val="ListParagraph"/>
        <w:numPr>
          <w:ilvl w:val="0"/>
          <w:numId w:val="18"/>
        </w:numPr>
        <w:rPr>
          <w:ins w:id="1712" w:author="Shireen Khan" w:date="2024-08-16T08:04:00Z"/>
        </w:rPr>
      </w:pPr>
      <w:ins w:id="1713" w:author="Shireen Khan" w:date="2024-08-16T08:04:00Z">
        <w:r>
          <w:t>System will calculate a confidence score indicating the accuracy of data match against all the above fields</w:t>
        </w:r>
      </w:ins>
      <w:ins w:id="1714" w:author="Shireen Khan" w:date="2024-08-16T08:07:00Z">
        <w:r>
          <w:t xml:space="preserve"> and suggest the possible patient with lab results.</w:t>
        </w:r>
      </w:ins>
    </w:p>
    <w:p w14:paraId="4458D2EE" w14:textId="5416371A" w:rsidR="003F682B" w:rsidRDefault="003F682B" w:rsidP="003F682B">
      <w:pPr>
        <w:pStyle w:val="ListParagraph"/>
        <w:numPr>
          <w:ilvl w:val="0"/>
          <w:numId w:val="18"/>
        </w:numPr>
        <w:rPr>
          <w:ins w:id="1715" w:author="Shireen Khan" w:date="2024-08-16T08:06:00Z"/>
        </w:rPr>
      </w:pPr>
      <w:ins w:id="1716" w:author="Shireen Khan" w:date="2024-08-16T08:04:00Z">
        <w:r>
          <w:t>System shall display incoming patient details in the header.</w:t>
        </w:r>
      </w:ins>
    </w:p>
    <w:p w14:paraId="572FD6FE" w14:textId="77777777" w:rsidR="003F682B" w:rsidRDefault="003F682B">
      <w:pPr>
        <w:pStyle w:val="ListParagraph"/>
        <w:rPr>
          <w:ins w:id="1717" w:author="Shireen Khan" w:date="2024-08-16T07:59:00Z"/>
        </w:rPr>
        <w:pPrChange w:id="1718" w:author="Shireen Khan" w:date="2024-08-16T08:07:00Z">
          <w:pPr>
            <w:pStyle w:val="ListParagraph"/>
            <w:numPr>
              <w:numId w:val="18"/>
            </w:numPr>
            <w:ind w:hanging="360"/>
          </w:pPr>
        </w:pPrChange>
      </w:pPr>
    </w:p>
    <w:p w14:paraId="392DAF59" w14:textId="4B0967AC" w:rsidR="001560D7" w:rsidRDefault="001560D7">
      <w:pPr>
        <w:rPr>
          <w:ins w:id="1719" w:author="Shireen Khan" w:date="2024-08-16T07:59:00Z"/>
        </w:rPr>
        <w:pPrChange w:id="1720" w:author="Shireen Khan" w:date="2024-08-16T07:59:00Z">
          <w:pPr>
            <w:pStyle w:val="ListParagraph"/>
            <w:numPr>
              <w:numId w:val="18"/>
            </w:numPr>
            <w:ind w:hanging="360"/>
          </w:pPr>
        </w:pPrChange>
      </w:pPr>
      <w:moveToRangeStart w:id="1721" w:author="Shireen Khan" w:date="2024-08-16T07:59:00Z" w:name="move174687606"/>
      <w:moveTo w:id="1722" w:author="Shireen Khan" w:date="2024-08-16T07:59:00Z">
        <w:del w:id="1723" w:author="Shireen Khan" w:date="2024-08-16T08:01:00Z">
          <w:r w:rsidDel="001560D7">
            <w:rPr>
              <w:noProof/>
            </w:rPr>
            <w:drawing>
              <wp:inline distT="0" distB="0" distL="0" distR="0" wp14:anchorId="56608C93" wp14:editId="0C3A66B3">
                <wp:extent cx="5943600" cy="2844800"/>
                <wp:effectExtent l="19050" t="19050" r="19050" b="12700"/>
                <wp:docPr id="789409202" name="Picture 78940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44800"/>
                        </a:xfrm>
                        <a:prstGeom prst="rect">
                          <a:avLst/>
                        </a:prstGeom>
                        <a:ln>
                          <a:solidFill>
                            <a:schemeClr val="accent1"/>
                          </a:solidFill>
                        </a:ln>
                      </pic:spPr>
                    </pic:pic>
                  </a:graphicData>
                </a:graphic>
              </wp:inline>
            </w:drawing>
          </w:r>
        </w:del>
      </w:moveTo>
      <w:moveToRangeEnd w:id="1721"/>
      <w:ins w:id="1724" w:author="Shireen Khan" w:date="2024-08-16T08:01:00Z">
        <w:r>
          <w:rPr>
            <w:noProof/>
          </w:rPr>
          <w:drawing>
            <wp:inline distT="0" distB="0" distL="0" distR="0" wp14:anchorId="42DB03AE" wp14:editId="21CFB87F">
              <wp:extent cx="5680075" cy="2718667"/>
              <wp:effectExtent l="19050" t="19050" r="15875" b="24765"/>
              <wp:docPr id="789409203" name="Picture 78940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9517" cy="2723186"/>
                      </a:xfrm>
                      <a:prstGeom prst="rect">
                        <a:avLst/>
                      </a:prstGeom>
                      <a:ln>
                        <a:solidFill>
                          <a:schemeClr val="accent1"/>
                        </a:solidFill>
                      </a:ln>
                    </pic:spPr>
                  </pic:pic>
                </a:graphicData>
              </a:graphic>
            </wp:inline>
          </w:drawing>
        </w:r>
      </w:ins>
    </w:p>
    <w:p w14:paraId="0BEDE667" w14:textId="7855C738" w:rsidR="007C6BB2" w:rsidDel="003F682B" w:rsidRDefault="007C6BB2" w:rsidP="007C6BB2">
      <w:pPr>
        <w:pStyle w:val="ListParagraph"/>
        <w:numPr>
          <w:ilvl w:val="0"/>
          <w:numId w:val="18"/>
        </w:numPr>
        <w:rPr>
          <w:del w:id="1725" w:author="Shireen Khan" w:date="2024-08-16T08:04:00Z"/>
        </w:rPr>
      </w:pPr>
      <w:del w:id="1726" w:author="Shireen Khan" w:date="2024-08-16T08:04:00Z">
        <w:r w:rsidDel="003F682B">
          <w:delText xml:space="preserve">System shall run </w:delText>
        </w:r>
      </w:del>
      <w:ins w:id="1727" w:author="Bilal Hahsmat" w:date="2024-08-07T20:19:00Z">
        <w:del w:id="1728" w:author="Shireen Khan" w:date="2024-08-16T08:04:00Z">
          <w:r w:rsidR="00F51176" w:rsidDel="003F682B">
            <w:delText xml:space="preserve">the following matching </w:delText>
          </w:r>
        </w:del>
        <w:del w:id="1729" w:author="Shireen Khan" w:date="2024-08-16T07:53:00Z">
          <w:r w:rsidR="00F51176" w:rsidDel="00313136">
            <w:delText>algo</w:delText>
          </w:r>
        </w:del>
        <w:del w:id="1730" w:author="Shireen Khan" w:date="2024-08-16T08:04:00Z">
          <w:r w:rsidR="00F51176" w:rsidDel="003F682B">
            <w:delText xml:space="preserve"> </w:delText>
          </w:r>
        </w:del>
      </w:ins>
      <w:del w:id="1731" w:author="Shireen Khan" w:date="2024-08-16T08:04:00Z">
        <w:r w:rsidDel="003F682B">
          <w:delText xml:space="preserve">a comprehensive check </w:delText>
        </w:r>
      </w:del>
      <w:ins w:id="1732" w:author="Bilal Hahsmat" w:date="2024-08-07T20:20:00Z">
        <w:del w:id="1733" w:author="Shireen Khan" w:date="2024-08-16T08:04:00Z">
          <w:r w:rsidR="00F51176" w:rsidDel="003F682B">
            <w:delText>to c</w:delText>
          </w:r>
        </w:del>
        <w:del w:id="1734" w:author="Shireen Khan" w:date="2024-08-16T07:53:00Z">
          <w:r w:rsidR="00F51176" w:rsidDel="00313136">
            <w:delText>a</w:delText>
          </w:r>
        </w:del>
        <w:del w:id="1735" w:author="Shireen Khan" w:date="2024-08-16T08:04:00Z">
          <w:r w:rsidR="00F51176" w:rsidDel="003F682B">
            <w:delText xml:space="preserve">mpare incoming lab result with </w:delText>
          </w:r>
        </w:del>
        <w:del w:id="1736" w:author="Shireen Khan" w:date="2024-08-16T07:53:00Z">
          <w:r w:rsidR="00F51176" w:rsidDel="00313136">
            <w:delText>avilable</w:delText>
          </w:r>
        </w:del>
        <w:del w:id="1737" w:author="Shireen Khan" w:date="2024-08-16T08:04:00Z">
          <w:r w:rsidR="00F51176" w:rsidDel="003F682B">
            <w:delText xml:space="preserve"> </w:delText>
          </w:r>
        </w:del>
      </w:ins>
      <w:del w:id="1738" w:author="Shireen Khan" w:date="2024-08-16T08:04:00Z">
        <w:r w:rsidDel="003F682B">
          <w:delText>on patient details from the lab result and patient present in the system. The detail includes:</w:delText>
        </w:r>
      </w:del>
    </w:p>
    <w:p w14:paraId="40ACBB02" w14:textId="68876E38" w:rsidR="007C6BB2" w:rsidDel="003F682B" w:rsidRDefault="007C6BB2" w:rsidP="00561723">
      <w:pPr>
        <w:pStyle w:val="ListParagraph"/>
        <w:numPr>
          <w:ilvl w:val="2"/>
          <w:numId w:val="18"/>
        </w:numPr>
        <w:rPr>
          <w:del w:id="1739" w:author="Shireen Khan" w:date="2024-08-16T08:04:00Z"/>
        </w:rPr>
      </w:pPr>
      <w:del w:id="1740" w:author="Shireen Khan" w:date="2024-08-16T08:04:00Z">
        <w:r w:rsidDel="003F682B">
          <w:delText>Patient Name</w:delText>
        </w:r>
      </w:del>
    </w:p>
    <w:p w14:paraId="3D8F2168" w14:textId="2E9C54C7" w:rsidR="007C6BB2" w:rsidDel="003F682B" w:rsidRDefault="007C6BB2" w:rsidP="00561723">
      <w:pPr>
        <w:pStyle w:val="ListParagraph"/>
        <w:numPr>
          <w:ilvl w:val="2"/>
          <w:numId w:val="18"/>
        </w:numPr>
        <w:rPr>
          <w:del w:id="1741" w:author="Shireen Khan" w:date="2024-08-16T08:04:00Z"/>
        </w:rPr>
      </w:pPr>
      <w:del w:id="1742" w:author="Shireen Khan" w:date="2024-08-16T08:04:00Z">
        <w:r w:rsidDel="003F682B">
          <w:delText>Gender</w:delText>
        </w:r>
      </w:del>
    </w:p>
    <w:p w14:paraId="370158EA" w14:textId="3E6D287D" w:rsidR="007C6BB2" w:rsidDel="003F682B" w:rsidRDefault="007C6BB2" w:rsidP="00561723">
      <w:pPr>
        <w:pStyle w:val="ListParagraph"/>
        <w:numPr>
          <w:ilvl w:val="2"/>
          <w:numId w:val="18"/>
        </w:numPr>
        <w:rPr>
          <w:del w:id="1743" w:author="Shireen Khan" w:date="2024-08-16T08:04:00Z"/>
        </w:rPr>
      </w:pPr>
      <w:del w:id="1744" w:author="Shireen Khan" w:date="2024-08-16T08:04:00Z">
        <w:r w:rsidDel="003F682B">
          <w:delText>Date of Birth</w:delText>
        </w:r>
      </w:del>
    </w:p>
    <w:p w14:paraId="49BCE372" w14:textId="4F87C7A8" w:rsidR="007C6BB2" w:rsidDel="003F682B" w:rsidRDefault="00F80013" w:rsidP="00561723">
      <w:pPr>
        <w:pStyle w:val="ListParagraph"/>
        <w:numPr>
          <w:ilvl w:val="2"/>
          <w:numId w:val="18"/>
        </w:numPr>
        <w:rPr>
          <w:del w:id="1745" w:author="Shireen Khan" w:date="2024-08-16T08:04:00Z"/>
        </w:rPr>
      </w:pPr>
      <w:del w:id="1746" w:author="Shireen Khan" w:date="2024-08-16T08:04:00Z">
        <w:r w:rsidDel="003F682B">
          <w:delText>Account</w:delText>
        </w:r>
        <w:r w:rsidR="007C6BB2" w:rsidDel="003F682B">
          <w:delText xml:space="preserve"> Number</w:delText>
        </w:r>
      </w:del>
    </w:p>
    <w:p w14:paraId="6E6E6F77" w14:textId="466E3DEA" w:rsidR="00EB6D9F" w:rsidDel="003F682B" w:rsidRDefault="00F80013" w:rsidP="00561723">
      <w:pPr>
        <w:pStyle w:val="ListParagraph"/>
        <w:numPr>
          <w:ilvl w:val="2"/>
          <w:numId w:val="18"/>
        </w:numPr>
        <w:rPr>
          <w:del w:id="1747" w:author="Shireen Khan" w:date="2024-08-16T08:04:00Z"/>
        </w:rPr>
      </w:pPr>
      <w:del w:id="1748" w:author="Shireen Khan" w:date="2024-08-16T08:04:00Z">
        <w:r w:rsidDel="003F682B">
          <w:delText>Match</w:delText>
        </w:r>
        <w:r w:rsidR="00EB6D9F" w:rsidDel="003F682B">
          <w:delText xml:space="preserve"> Lab/ Radiology Orders Details</w:delText>
        </w:r>
      </w:del>
    </w:p>
    <w:p w14:paraId="1DB72D61" w14:textId="0E4A1C04" w:rsidR="00561723" w:rsidDel="003F682B" w:rsidRDefault="00561723" w:rsidP="00561723">
      <w:pPr>
        <w:pStyle w:val="ListParagraph"/>
        <w:ind w:left="2160"/>
        <w:rPr>
          <w:del w:id="1749" w:author="Shireen Khan" w:date="2024-08-16T08:04:00Z"/>
        </w:rPr>
      </w:pPr>
    </w:p>
    <w:p w14:paraId="582EF1E4" w14:textId="22211EAD" w:rsidR="000F19F9" w:rsidDel="003F682B" w:rsidRDefault="00561723" w:rsidP="007C6BB2">
      <w:pPr>
        <w:pStyle w:val="ListParagraph"/>
        <w:numPr>
          <w:ilvl w:val="0"/>
          <w:numId w:val="18"/>
        </w:numPr>
        <w:rPr>
          <w:del w:id="1750" w:author="Shireen Khan" w:date="2024-08-16T08:04:00Z"/>
        </w:rPr>
      </w:pPr>
      <w:del w:id="1751" w:author="Shireen Khan" w:date="2024-08-16T08:04:00Z">
        <w:r w:rsidDel="003F682B">
          <w:delText xml:space="preserve">System </w:delText>
        </w:r>
      </w:del>
      <w:ins w:id="1752" w:author="Bilal Hahsmat" w:date="2024-08-07T20:20:00Z">
        <w:del w:id="1753" w:author="Shireen Khan" w:date="2024-08-16T08:04:00Z">
          <w:r w:rsidR="00F51176" w:rsidDel="003F682B">
            <w:delText xml:space="preserve">will </w:delText>
          </w:r>
        </w:del>
      </w:ins>
      <w:del w:id="1754" w:author="Shireen Khan" w:date="2024-08-16T08:04:00Z">
        <w:r w:rsidDel="003F682B">
          <w:delText xml:space="preserve">shall calculate </w:delText>
        </w:r>
        <w:r w:rsidR="007C6BB2" w:rsidDel="003F682B">
          <w:delText xml:space="preserve">a confidence score indicating the accuracy or completeness of </w:delText>
        </w:r>
      </w:del>
      <w:ins w:id="1755" w:author="Bilal Hahsmat" w:date="2024-08-07T20:20:00Z">
        <w:del w:id="1756" w:author="Shireen Khan" w:date="2024-08-16T08:04:00Z">
          <w:r w:rsidR="00F51176" w:rsidDel="003F682B">
            <w:delText xml:space="preserve">data match </w:delText>
          </w:r>
        </w:del>
      </w:ins>
      <w:del w:id="1757" w:author="Shireen Khan" w:date="2024-08-16T08:04:00Z">
        <w:r w:rsidR="007C6BB2" w:rsidDel="003F682B">
          <w:delText>the data</w:delText>
        </w:r>
        <w:r w:rsidDel="003F682B">
          <w:delText xml:space="preserve"> against </w:delText>
        </w:r>
      </w:del>
      <w:ins w:id="1758" w:author="Bilal Hahsmat" w:date="2024-08-07T20:21:00Z">
        <w:del w:id="1759" w:author="Shireen Khan" w:date="2024-08-16T08:04:00Z">
          <w:r w:rsidR="00F51176" w:rsidDel="003F682B">
            <w:delText xml:space="preserve">all the above </w:delText>
          </w:r>
        </w:del>
      </w:ins>
      <w:del w:id="1760" w:author="Shireen Khan" w:date="2024-08-16T08:04:00Z">
        <w:r w:rsidDel="003F682B">
          <w:delText>each field</w:delText>
        </w:r>
      </w:del>
      <w:ins w:id="1761" w:author="Bilal Hahsmat" w:date="2024-08-07T20:21:00Z">
        <w:del w:id="1762" w:author="Shireen Khan" w:date="2024-08-16T08:04:00Z">
          <w:r w:rsidR="00F51176" w:rsidDel="003F682B">
            <w:delText>s</w:delText>
          </w:r>
        </w:del>
      </w:ins>
      <w:del w:id="1763" w:author="Shireen Khan" w:date="2024-08-16T08:04:00Z">
        <w:r w:rsidR="007C6BB2" w:rsidDel="003F682B">
          <w:delText>.</w:delText>
        </w:r>
      </w:del>
    </w:p>
    <w:p w14:paraId="27786BAF" w14:textId="6D3341DA" w:rsidR="007C6BB2" w:rsidDel="003F682B" w:rsidRDefault="00F51176" w:rsidP="007C6BB2">
      <w:pPr>
        <w:pStyle w:val="ListParagraph"/>
        <w:numPr>
          <w:ilvl w:val="0"/>
          <w:numId w:val="18"/>
        </w:numPr>
        <w:rPr>
          <w:del w:id="1764" w:author="Shireen Khan" w:date="2024-08-16T08:07:00Z"/>
        </w:rPr>
      </w:pPr>
      <w:ins w:id="1765" w:author="Bilal Hahsmat" w:date="2024-08-07T20:21:00Z">
        <w:del w:id="1766" w:author="Shireen Khan" w:date="2024-08-16T08:07:00Z">
          <w:r w:rsidDel="003F682B">
            <w:delText xml:space="preserve">Show </w:delText>
          </w:r>
        </w:del>
      </w:ins>
      <w:del w:id="1767" w:author="Shireen Khan" w:date="2024-08-16T08:07:00Z">
        <w:r w:rsidR="007C6BB2" w:rsidDel="003F682B">
          <w:delText xml:space="preserve">The system shall display a "Map" button, allowing users to map patient </w:delText>
        </w:r>
      </w:del>
      <w:ins w:id="1768" w:author="Bilal Hahsmat" w:date="2024-08-07T20:21:00Z">
        <w:del w:id="1769" w:author="Shireen Khan" w:date="2024-08-16T08:07:00Z">
          <w:r w:rsidDel="003F682B">
            <w:delText xml:space="preserve">manually </w:delText>
          </w:r>
        </w:del>
      </w:ins>
      <w:del w:id="1770" w:author="Shireen Khan" w:date="2024-08-16T08:07:00Z">
        <w:r w:rsidR="007C6BB2" w:rsidDel="003F682B">
          <w:delText xml:space="preserve">data to </w:delText>
        </w:r>
      </w:del>
      <w:ins w:id="1771" w:author="Bilal Hahsmat" w:date="2024-08-07T20:21:00Z">
        <w:del w:id="1772" w:author="Shireen Khan" w:date="2024-08-16T08:07:00Z">
          <w:r w:rsidDel="003F682B">
            <w:delText xml:space="preserve">fix </w:delText>
          </w:r>
        </w:del>
      </w:ins>
      <w:del w:id="1773" w:author="Shireen Khan" w:date="2024-08-16T08:07:00Z">
        <w:r w:rsidR="007C6BB2" w:rsidDel="003F682B">
          <w:delText>correct any mismatches or incomplete information.</w:delText>
        </w:r>
      </w:del>
    </w:p>
    <w:p w14:paraId="51C7D50A" w14:textId="5CBFC170" w:rsidR="007C6BB2" w:rsidDel="003F682B" w:rsidRDefault="00CF3E6E" w:rsidP="007C6BB2">
      <w:pPr>
        <w:pStyle w:val="ListParagraph"/>
        <w:numPr>
          <w:ilvl w:val="0"/>
          <w:numId w:val="18"/>
        </w:numPr>
        <w:rPr>
          <w:ins w:id="1774" w:author="Bilal Hahsmat" w:date="2024-08-07T20:22:00Z"/>
          <w:del w:id="1775" w:author="Shireen Khan" w:date="2024-08-16T08:05:00Z"/>
        </w:rPr>
      </w:pPr>
      <w:del w:id="1776" w:author="Shireen Khan" w:date="2024-08-16T08:05:00Z">
        <w:r w:rsidDel="003F682B">
          <w:delText>Click</w:delText>
        </w:r>
      </w:del>
      <w:ins w:id="1777" w:author="Bilal Hahsmat" w:date="2024-08-07T20:22:00Z">
        <w:del w:id="1778" w:author="Shireen Khan" w:date="2024-08-16T08:05:00Z">
          <w:r w:rsidR="00F51176" w:rsidDel="003F682B">
            <w:delText xml:space="preserve"> </w:delText>
          </w:r>
        </w:del>
      </w:ins>
      <w:del w:id="1779" w:author="Shireen Khan" w:date="2024-08-16T08:05:00Z">
        <w:r w:rsidR="002035D9" w:rsidDel="003F682B">
          <w:delText>ing</w:delText>
        </w:r>
        <w:r w:rsidDel="003F682B">
          <w:delText xml:space="preserve"> on pull chart will navigate user to demographics page.</w:delText>
        </w:r>
        <w:r w:rsidR="007C6BB2" w:rsidRPr="007C6BB2" w:rsidDel="003F682B">
          <w:delText xml:space="preserve"> This function allows users to </w:delText>
        </w:r>
        <w:r w:rsidR="007C6BB2" w:rsidDel="003F682B">
          <w:delText xml:space="preserve">view </w:delText>
        </w:r>
        <w:r w:rsidR="007C6BB2" w:rsidRPr="007C6BB2" w:rsidDel="003F682B">
          <w:delText>the patient's full medical chart for further review.</w:delText>
        </w:r>
      </w:del>
    </w:p>
    <w:p w14:paraId="27E5E0B8" w14:textId="07753538" w:rsidR="001560D7" w:rsidRDefault="003F682B">
      <w:pPr>
        <w:pStyle w:val="ListParagraph"/>
        <w:numPr>
          <w:ilvl w:val="0"/>
          <w:numId w:val="18"/>
        </w:numPr>
        <w:rPr>
          <w:ins w:id="1780" w:author="Shireen Khan" w:date="2024-08-16T07:56:00Z"/>
        </w:rPr>
        <w:pPrChange w:id="1781" w:author="Shireen Khan" w:date="2024-08-16T08:02:00Z">
          <w:pPr>
            <w:pStyle w:val="ListParagraph"/>
            <w:numPr>
              <w:ilvl w:val="1"/>
              <w:numId w:val="18"/>
            </w:numPr>
            <w:ind w:left="1440" w:hanging="360"/>
          </w:pPr>
        </w:pPrChange>
      </w:pPr>
      <w:ins w:id="1782" w:author="Shireen Khan" w:date="2024-08-16T08:05:00Z">
        <w:r w:rsidRPr="003F682B">
          <w:rPr>
            <w:rPrChange w:id="1783" w:author="Shireen Khan" w:date="2024-08-16T08:05:00Z">
              <w:rPr>
                <w:highlight w:val="yellow"/>
              </w:rPr>
            </w:rPrChange>
          </w:rPr>
          <w:t xml:space="preserve">System shall also display the </w:t>
        </w:r>
      </w:ins>
      <w:ins w:id="1784" w:author="Bilal Hahsmat" w:date="2024-08-07T20:22:00Z">
        <w:del w:id="1785" w:author="Shireen Khan" w:date="2024-08-16T08:02:00Z">
          <w:r w:rsidR="00F51176" w:rsidRPr="003F682B" w:rsidDel="000F19F9">
            <w:delText>The heading of this page is not good why are we saying patient details we should say Mat pati</w:delText>
          </w:r>
        </w:del>
      </w:ins>
      <w:ins w:id="1786" w:author="Bilal Hahsmat" w:date="2024-08-07T20:23:00Z">
        <w:del w:id="1787" w:author="Shireen Khan" w:date="2024-08-16T08:02:00Z">
          <w:r w:rsidR="00F51176" w:rsidRPr="003F682B" w:rsidDel="000F19F9">
            <w:delText xml:space="preserve">ent &gt; do show the incoming patient details so that its more convinenet to match; how can a user remember all the incoming info &gt; show the incoming info in the first section then show mating patients; also instead of </w:delText>
          </w:r>
        </w:del>
      </w:ins>
      <w:ins w:id="1788" w:author="Bilal Hahsmat" w:date="2024-08-07T20:24:00Z">
        <w:del w:id="1789" w:author="Shireen Khan" w:date="2024-08-16T08:02:00Z">
          <w:r w:rsidR="00F51176" w:rsidRPr="003F682B" w:rsidDel="000F19F9">
            <w:delText xml:space="preserve">pull chart we should show pending order / unmatched order details so that user can easily see what data is coming in and what data is existing please re do and show me. </w:delText>
          </w:r>
        </w:del>
      </w:ins>
      <w:ins w:id="1790" w:author="Shireen Khan" w:date="2024-08-16T08:05:00Z">
        <w:r w:rsidRPr="003F682B">
          <w:rPr>
            <w:rPrChange w:id="1791" w:author="Shireen Khan" w:date="2024-08-16T08:05:00Z">
              <w:rPr>
                <w:highlight w:val="yellow"/>
              </w:rPr>
            </w:rPrChange>
          </w:rPr>
          <w:t>o</w:t>
        </w:r>
      </w:ins>
      <w:ins w:id="1792" w:author="Shireen Khan" w:date="2024-08-16T07:56:00Z">
        <w:r w:rsidR="001560D7" w:rsidRPr="003F682B">
          <w:t>rder information</w:t>
        </w:r>
        <w:r w:rsidR="001560D7">
          <w:t xml:space="preserve"> is also displayed in the header</w:t>
        </w:r>
      </w:ins>
    </w:p>
    <w:p w14:paraId="7A59EBFF" w14:textId="6DE99265" w:rsidR="001560D7" w:rsidRDefault="001560D7" w:rsidP="001560D7">
      <w:pPr>
        <w:pStyle w:val="ListParagraph"/>
        <w:numPr>
          <w:ilvl w:val="2"/>
          <w:numId w:val="18"/>
        </w:numPr>
        <w:rPr>
          <w:ins w:id="1793" w:author="Shireen Khan" w:date="2024-08-16T07:56:00Z"/>
        </w:rPr>
      </w:pPr>
      <w:ins w:id="1794" w:author="Shireen Khan" w:date="2024-08-16T07:56:00Z">
        <w:r>
          <w:t xml:space="preserve">Lab </w:t>
        </w:r>
      </w:ins>
    </w:p>
    <w:p w14:paraId="6F6AC8E6" w14:textId="6167F149" w:rsidR="001560D7" w:rsidRDefault="001560D7">
      <w:pPr>
        <w:pStyle w:val="ListParagraph"/>
        <w:numPr>
          <w:ilvl w:val="2"/>
          <w:numId w:val="18"/>
        </w:numPr>
        <w:rPr>
          <w:ins w:id="1795" w:author="Shireen Khan" w:date="2024-08-16T07:59:00Z"/>
        </w:rPr>
        <w:pPrChange w:id="1796" w:author="Shireen Khan" w:date="2024-08-16T08:07:00Z">
          <w:pPr>
            <w:pStyle w:val="ListParagraph"/>
            <w:numPr>
              <w:ilvl w:val="3"/>
              <w:numId w:val="18"/>
            </w:numPr>
            <w:ind w:left="2880" w:hanging="360"/>
          </w:pPr>
        </w:pPrChange>
      </w:pPr>
      <w:ins w:id="1797" w:author="Shireen Khan" w:date="2024-08-16T07:56:00Z">
        <w:r>
          <w:t>Order No</w:t>
        </w:r>
      </w:ins>
      <w:ins w:id="1798" w:author="Shireen Khan" w:date="2024-08-16T08:07:00Z">
        <w:r w:rsidR="003F682B">
          <w:t xml:space="preserve">: </w:t>
        </w:r>
      </w:ins>
      <w:ins w:id="1799" w:author="Shireen Khan" w:date="2024-08-16T07:56:00Z">
        <w:r>
          <w:t>Upon hovering on the ord</w:t>
        </w:r>
      </w:ins>
      <w:ins w:id="1800" w:author="Shireen Khan" w:date="2024-08-16T07:57:00Z">
        <w:r>
          <w:t>er no, the system shall display the order details</w:t>
        </w:r>
      </w:ins>
      <w:ins w:id="1801" w:author="Shireen Khan" w:date="2024-08-16T07:59:00Z">
        <w:r>
          <w:t>.</w:t>
        </w:r>
      </w:ins>
    </w:p>
    <w:p w14:paraId="21F7F69A" w14:textId="7D1173B6" w:rsidR="001560D7" w:rsidRPr="001560D7" w:rsidRDefault="001560D7">
      <w:pPr>
        <w:pPrChange w:id="1802" w:author="Shireen Khan" w:date="2024-08-16T07:59:00Z">
          <w:pPr>
            <w:pStyle w:val="ListParagraph"/>
            <w:numPr>
              <w:numId w:val="18"/>
            </w:numPr>
            <w:ind w:hanging="360"/>
          </w:pPr>
        </w:pPrChange>
      </w:pPr>
      <w:ins w:id="1803" w:author="Shireen Khan" w:date="2024-08-16T07:59:00Z">
        <w:r>
          <w:rPr>
            <w:noProof/>
          </w:rPr>
          <w:lastRenderedPageBreak/>
          <w:drawing>
            <wp:inline distT="0" distB="0" distL="0" distR="0" wp14:anchorId="2191053B" wp14:editId="3188132D">
              <wp:extent cx="5179512" cy="2479083"/>
              <wp:effectExtent l="0" t="0" r="2540" b="0"/>
              <wp:docPr id="789409201" name="Picture 78940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8306" cy="2497651"/>
                      </a:xfrm>
                      <a:prstGeom prst="rect">
                        <a:avLst/>
                      </a:prstGeom>
                    </pic:spPr>
                  </pic:pic>
                </a:graphicData>
              </a:graphic>
            </wp:inline>
          </w:drawing>
        </w:r>
      </w:ins>
    </w:p>
    <w:p w14:paraId="6BA060F2" w14:textId="77777777" w:rsidR="003F682B" w:rsidRDefault="003F682B" w:rsidP="003F682B">
      <w:pPr>
        <w:pStyle w:val="ListParagraph"/>
        <w:numPr>
          <w:ilvl w:val="0"/>
          <w:numId w:val="18"/>
        </w:numPr>
        <w:rPr>
          <w:ins w:id="1804" w:author="Shireen Khan" w:date="2024-08-16T08:07:00Z"/>
        </w:rPr>
      </w:pPr>
      <w:ins w:id="1805" w:author="Shireen Khan" w:date="2024-08-16T08:07:00Z">
        <w:r>
          <w:t>Show "Map" button, allowing users to map patient manually to fix any mismatch or incomplete information.</w:t>
        </w:r>
      </w:ins>
    </w:p>
    <w:p w14:paraId="7E550F2B" w14:textId="48D440D1" w:rsidR="003F682B" w:rsidRPr="0067553C" w:rsidDel="002961BD" w:rsidRDefault="0067553C">
      <w:pPr>
        <w:rPr>
          <w:del w:id="1806" w:author="Shireen Khan" w:date="2024-08-21T03:35:00Z"/>
        </w:rPr>
        <w:pPrChange w:id="1807" w:author="Shireen Khan" w:date="2024-08-16T08:07:00Z">
          <w:pPr>
            <w:ind w:left="360"/>
          </w:pPr>
        </w:pPrChange>
      </w:pPr>
      <w:moveFromRangeStart w:id="1808" w:author="Shireen Khan" w:date="2024-08-16T07:59:00Z" w:name="move174687606"/>
      <w:moveFrom w:id="1809" w:author="Shireen Khan" w:date="2024-08-16T07:59:00Z">
        <w:del w:id="1810" w:author="Shireen Khan" w:date="2024-08-20T05:31:00Z">
          <w:r w:rsidDel="00EC5980">
            <w:rPr>
              <w:noProof/>
            </w:rPr>
            <w:drawing>
              <wp:inline distT="0" distB="0" distL="0" distR="0" wp14:anchorId="324CED46" wp14:editId="5FF2210B">
                <wp:extent cx="5943600" cy="2844800"/>
                <wp:effectExtent l="19050" t="19050" r="1905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44800"/>
                        </a:xfrm>
                        <a:prstGeom prst="rect">
                          <a:avLst/>
                        </a:prstGeom>
                        <a:ln>
                          <a:solidFill>
                            <a:schemeClr val="accent1"/>
                          </a:solidFill>
                        </a:ln>
                      </pic:spPr>
                    </pic:pic>
                  </a:graphicData>
                </a:graphic>
              </wp:inline>
            </w:drawing>
          </w:r>
        </w:del>
      </w:moveFrom>
      <w:moveFromRangeEnd w:id="1808"/>
    </w:p>
    <w:p w14:paraId="3D0DFEF6" w14:textId="5F6D1CD7" w:rsidR="00CE2C07" w:rsidRDefault="00CE2C07" w:rsidP="00232BF2">
      <w:pPr>
        <w:pStyle w:val="Heading2"/>
        <w:rPr>
          <w:ins w:id="1811" w:author="Shireen Khan" w:date="2024-08-16T08:11:00Z"/>
        </w:rPr>
      </w:pPr>
      <w:bookmarkStart w:id="1812" w:name="_Toc175197879"/>
      <w:r w:rsidRPr="00B1221A">
        <w:t>3.7.</w:t>
      </w:r>
      <w:r>
        <w:t>6</w:t>
      </w:r>
      <w:r w:rsidRPr="00B1221A">
        <w:t xml:space="preserve"> </w:t>
      </w:r>
      <w:r>
        <w:t>Order and Results</w:t>
      </w:r>
      <w:bookmarkEnd w:id="1812"/>
    </w:p>
    <w:p w14:paraId="73BA6456" w14:textId="11C76087" w:rsidR="007E2AAD" w:rsidRDefault="007E2AAD">
      <w:pPr>
        <w:rPr>
          <w:ins w:id="1813" w:author="Shireen Khan" w:date="2024-08-19T02:18:00Z"/>
        </w:rPr>
        <w:pPrChange w:id="1814" w:author="Shireen Khan" w:date="2024-08-21T03:35:00Z">
          <w:pPr>
            <w:pStyle w:val="ListParagraph"/>
            <w:ind w:left="1080"/>
          </w:pPr>
        </w:pPrChange>
      </w:pPr>
      <w:ins w:id="1815" w:author="Shireen Khan" w:date="2024-08-19T02:18:00Z">
        <w:r>
          <w:t xml:space="preserve">    </w:t>
        </w:r>
      </w:ins>
      <w:ins w:id="1816" w:author="Shireen Khan" w:date="2024-08-19T02:35:00Z">
        <w:r w:rsidR="00110958">
          <w:t>Interface Hub</w:t>
        </w:r>
      </w:ins>
      <w:ins w:id="1817" w:author="Shireen Khan" w:date="2024-08-19T02:18:00Z">
        <w:r w:rsidRPr="008028B7">
          <w:t xml:space="preserve"> </w:t>
        </w:r>
      </w:ins>
      <w:ins w:id="1818" w:author="Shireen Khan" w:date="2024-08-19T04:32:00Z">
        <w:r w:rsidR="001B4951">
          <w:t>Dashboard</w:t>
        </w:r>
      </w:ins>
      <w:ins w:id="1819" w:author="Shireen Khan" w:date="2024-08-19T02:18:00Z">
        <w:r w:rsidRPr="008028B7">
          <w:t xml:space="preserve"> will be used to monitor message transmission and simplify auto correction of errors. This has been discussed with Ken, Nida and Abdul Majid, we are not manually submitting new order from here. Manual Orders will be sent through Today’s Patient &gt; Clinical &gt; Orders </w:t>
        </w:r>
      </w:ins>
    </w:p>
    <w:p w14:paraId="50A83605" w14:textId="77777777" w:rsidR="007E2AAD" w:rsidRPr="008028B7" w:rsidRDefault="007E2AAD" w:rsidP="007E2AAD">
      <w:pPr>
        <w:pStyle w:val="ListParagraph"/>
        <w:ind w:left="1080"/>
        <w:rPr>
          <w:ins w:id="1820" w:author="Shireen Khan" w:date="2024-08-19T02:18:00Z"/>
        </w:rPr>
      </w:pPr>
    </w:p>
    <w:p w14:paraId="3CB86FBF" w14:textId="58D8835C" w:rsidR="003E051F" w:rsidRDefault="003E051F" w:rsidP="003E051F">
      <w:pPr>
        <w:pStyle w:val="ListParagraph"/>
        <w:numPr>
          <w:ilvl w:val="0"/>
          <w:numId w:val="22"/>
        </w:numPr>
        <w:rPr>
          <w:ins w:id="1821" w:author="Shireen Khan" w:date="2024-08-16T08:12:00Z"/>
        </w:rPr>
      </w:pPr>
      <w:ins w:id="1822" w:author="Shireen Khan" w:date="2024-08-16T08:11:00Z">
        <w:r>
          <w:t>System shall allow user to view order</w:t>
        </w:r>
      </w:ins>
      <w:ins w:id="1823" w:author="Shireen Khan" w:date="2024-08-16T08:12:00Z">
        <w:r w:rsidR="00BA4F14">
          <w:t xml:space="preserve"> and results</w:t>
        </w:r>
      </w:ins>
      <w:ins w:id="1824" w:author="Shireen Khan" w:date="2024-08-16T08:11:00Z">
        <w:r w:rsidR="00BA4F14">
          <w:t xml:space="preserve"> from the interface hub dash</w:t>
        </w:r>
      </w:ins>
      <w:ins w:id="1825" w:author="Shireen Khan" w:date="2024-08-16T08:12:00Z">
        <w:r w:rsidR="00BA4F14">
          <w:t>board.</w:t>
        </w:r>
      </w:ins>
    </w:p>
    <w:p w14:paraId="05343578" w14:textId="57AF8BBB" w:rsidR="00BA4F14" w:rsidRDefault="00BA4F14" w:rsidP="003E051F">
      <w:pPr>
        <w:pStyle w:val="ListParagraph"/>
        <w:numPr>
          <w:ilvl w:val="0"/>
          <w:numId w:val="22"/>
        </w:numPr>
        <w:rPr>
          <w:ins w:id="1826" w:author="Shireen Khan" w:date="2024-08-16T08:12:00Z"/>
        </w:rPr>
      </w:pPr>
      <w:ins w:id="1827" w:author="Shireen Khan" w:date="2024-08-16T08:12:00Z">
        <w:r>
          <w:t xml:space="preserve">Clicking on the </w:t>
        </w:r>
      </w:ins>
      <w:ins w:id="1828" w:author="Shireen Khan" w:date="2024-08-19T02:39:00Z">
        <w:r w:rsidR="00275CB0">
          <w:t>‘O</w:t>
        </w:r>
      </w:ins>
      <w:ins w:id="1829" w:author="Shireen Khan" w:date="2024-08-16T08:12:00Z">
        <w:r>
          <w:t>rder no.</w:t>
        </w:r>
      </w:ins>
      <w:ins w:id="1830" w:author="Shireen Khan" w:date="2024-08-19T02:39:00Z">
        <w:r w:rsidR="00275CB0">
          <w:t>’</w:t>
        </w:r>
      </w:ins>
      <w:ins w:id="1831" w:author="Shireen Khan" w:date="2024-08-16T08:12:00Z">
        <w:r>
          <w:t xml:space="preserve"> hyperlink will open the order details.</w:t>
        </w:r>
      </w:ins>
    </w:p>
    <w:p w14:paraId="51BFA1CB" w14:textId="2B93D6D0" w:rsidR="00BA4F14" w:rsidRDefault="00BA4F14">
      <w:pPr>
        <w:pStyle w:val="ListParagraph"/>
        <w:numPr>
          <w:ilvl w:val="0"/>
          <w:numId w:val="22"/>
        </w:numPr>
        <w:rPr>
          <w:ins w:id="1832" w:author="Shireen Khan" w:date="2024-08-16T08:11:00Z"/>
        </w:rPr>
        <w:pPrChange w:id="1833" w:author="Shireen Khan" w:date="2024-08-16T08:11:00Z">
          <w:pPr/>
        </w:pPrChange>
      </w:pPr>
      <w:ins w:id="1834" w:author="Shireen Khan" w:date="2024-08-16T08:12:00Z">
        <w:r>
          <w:t xml:space="preserve">Clicking on the </w:t>
        </w:r>
      </w:ins>
      <w:ins w:id="1835" w:author="Shireen Khan" w:date="2024-08-19T02:39:00Z">
        <w:r w:rsidR="00275CB0">
          <w:t>‘A</w:t>
        </w:r>
      </w:ins>
      <w:ins w:id="1836" w:author="Shireen Khan" w:date="2024-08-16T08:12:00Z">
        <w:r>
          <w:t>ccession no.</w:t>
        </w:r>
      </w:ins>
      <w:ins w:id="1837" w:author="Shireen Khan" w:date="2024-08-19T02:39:00Z">
        <w:r w:rsidR="00275CB0">
          <w:t>’</w:t>
        </w:r>
      </w:ins>
      <w:ins w:id="1838" w:author="Shireen Khan" w:date="2024-08-16T08:12:00Z">
        <w:r>
          <w:t xml:space="preserve"> hyperlink wi</w:t>
        </w:r>
      </w:ins>
      <w:ins w:id="1839" w:author="Shireen Khan" w:date="2024-08-16T08:13:00Z">
        <w:r>
          <w:t>ll open the incoming results.</w:t>
        </w:r>
      </w:ins>
    </w:p>
    <w:p w14:paraId="6575D606" w14:textId="5FE71294" w:rsidR="003E051F" w:rsidRDefault="003E051F" w:rsidP="003E051F">
      <w:pPr>
        <w:rPr>
          <w:ins w:id="1840" w:author="Shireen Khan" w:date="2024-08-16T08:11:00Z"/>
        </w:rPr>
      </w:pPr>
      <w:ins w:id="1841" w:author="Shireen Khan" w:date="2024-08-16T08:11:00Z">
        <w:r>
          <w:rPr>
            <w:noProof/>
          </w:rPr>
          <w:drawing>
            <wp:inline distT="0" distB="0" distL="0" distR="0" wp14:anchorId="3EC0A1F0" wp14:editId="7F4DB1B3">
              <wp:extent cx="6648913" cy="2392472"/>
              <wp:effectExtent l="19050" t="19050" r="19050" b="27305"/>
              <wp:docPr id="789409204" name="Picture 78940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66074" cy="2398647"/>
                      </a:xfrm>
                      <a:prstGeom prst="rect">
                        <a:avLst/>
                      </a:prstGeom>
                      <a:ln>
                        <a:solidFill>
                          <a:schemeClr val="accent1"/>
                        </a:solidFill>
                      </a:ln>
                    </pic:spPr>
                  </pic:pic>
                </a:graphicData>
              </a:graphic>
            </wp:inline>
          </w:drawing>
        </w:r>
      </w:ins>
    </w:p>
    <w:p w14:paraId="4F3CD2E3" w14:textId="58526700" w:rsidR="003E051F" w:rsidRDefault="00BA4F14" w:rsidP="00BA4F14">
      <w:pPr>
        <w:pStyle w:val="ListParagraph"/>
        <w:numPr>
          <w:ilvl w:val="0"/>
          <w:numId w:val="23"/>
        </w:numPr>
        <w:rPr>
          <w:ins w:id="1842" w:author="Shireen Khan" w:date="2024-08-16T08:17:00Z"/>
        </w:rPr>
      </w:pPr>
      <w:ins w:id="1843" w:author="Shireen Khan" w:date="2024-08-16T08:13:00Z">
        <w:r>
          <w:t>Order Details:</w:t>
        </w:r>
      </w:ins>
    </w:p>
    <w:p w14:paraId="6C4658D8" w14:textId="4ACE5D45" w:rsidR="00EB300E" w:rsidRDefault="00EB300E" w:rsidP="00EB300E">
      <w:pPr>
        <w:pStyle w:val="ListParagraph"/>
        <w:numPr>
          <w:ilvl w:val="1"/>
          <w:numId w:val="23"/>
        </w:numPr>
        <w:rPr>
          <w:ins w:id="1844" w:author="Shireen Khan" w:date="2024-08-16T08:18:00Z"/>
        </w:rPr>
      </w:pPr>
      <w:ins w:id="1845" w:author="Shireen Khan" w:date="2024-08-16T08:17:00Z">
        <w:r>
          <w:t>Lab</w:t>
        </w:r>
      </w:ins>
      <w:ins w:id="1846" w:author="Shireen Khan" w:date="2024-08-16T08:18:00Z">
        <w:r>
          <w:t xml:space="preserve"> </w:t>
        </w:r>
      </w:ins>
    </w:p>
    <w:p w14:paraId="1C0DAC46" w14:textId="10F3A34F" w:rsidR="00EB300E" w:rsidRDefault="00EB300E">
      <w:pPr>
        <w:pStyle w:val="ListParagraph"/>
        <w:numPr>
          <w:ilvl w:val="1"/>
          <w:numId w:val="23"/>
        </w:numPr>
        <w:rPr>
          <w:ins w:id="1847" w:author="Shireen Khan" w:date="2024-08-16T08:13:00Z"/>
        </w:rPr>
        <w:pPrChange w:id="1848" w:author="Shireen Khan" w:date="2024-08-16T08:17:00Z">
          <w:pPr>
            <w:pStyle w:val="ListParagraph"/>
            <w:numPr>
              <w:numId w:val="23"/>
            </w:numPr>
            <w:ind w:hanging="360"/>
          </w:pPr>
        </w:pPrChange>
      </w:pPr>
      <w:ins w:id="1849" w:author="Shireen Khan" w:date="2024-08-16T08:18:00Z">
        <w:r>
          <w:t>Order No.</w:t>
        </w:r>
      </w:ins>
    </w:p>
    <w:p w14:paraId="606A29D8" w14:textId="43F8094B" w:rsidR="00BA4F14" w:rsidRDefault="00BA4F14" w:rsidP="00BA4F14">
      <w:pPr>
        <w:pStyle w:val="ListParagraph"/>
        <w:numPr>
          <w:ilvl w:val="1"/>
          <w:numId w:val="23"/>
        </w:numPr>
        <w:rPr>
          <w:ins w:id="1850" w:author="Shireen Khan" w:date="2024-08-16T08:14:00Z"/>
        </w:rPr>
      </w:pPr>
      <w:ins w:id="1851" w:author="Shireen Khan" w:date="2024-08-16T08:14:00Z">
        <w:r>
          <w:t>Patient details</w:t>
        </w:r>
      </w:ins>
    </w:p>
    <w:p w14:paraId="27B85751" w14:textId="77777777" w:rsidR="00BA4F14" w:rsidRDefault="00BA4F14" w:rsidP="00BA4F14">
      <w:pPr>
        <w:pStyle w:val="ListParagraph"/>
        <w:numPr>
          <w:ilvl w:val="2"/>
          <w:numId w:val="18"/>
        </w:numPr>
        <w:rPr>
          <w:ins w:id="1852" w:author="Shireen Khan" w:date="2024-08-16T08:16:00Z"/>
        </w:rPr>
      </w:pPr>
      <w:ins w:id="1853" w:author="Shireen Khan" w:date="2024-08-16T08:16:00Z">
        <w:r>
          <w:lastRenderedPageBreak/>
          <w:t>Patient Name</w:t>
        </w:r>
      </w:ins>
    </w:p>
    <w:p w14:paraId="65FA8A07" w14:textId="586FCE67" w:rsidR="00BA4F14" w:rsidRDefault="00BA4F14" w:rsidP="00BA4F14">
      <w:pPr>
        <w:pStyle w:val="ListParagraph"/>
        <w:numPr>
          <w:ilvl w:val="2"/>
          <w:numId w:val="18"/>
        </w:numPr>
        <w:rPr>
          <w:ins w:id="1854" w:author="Shireen Khan" w:date="2024-08-16T08:16:00Z"/>
        </w:rPr>
      </w:pPr>
      <w:ins w:id="1855" w:author="Shireen Khan" w:date="2024-08-16T08:16:00Z">
        <w:r>
          <w:t>Gender</w:t>
        </w:r>
      </w:ins>
    </w:p>
    <w:p w14:paraId="544E221B" w14:textId="44EE98DE" w:rsidR="00BA4F14" w:rsidRDefault="00BA4F14" w:rsidP="00BA4F14">
      <w:pPr>
        <w:pStyle w:val="ListParagraph"/>
        <w:numPr>
          <w:ilvl w:val="2"/>
          <w:numId w:val="18"/>
        </w:numPr>
        <w:rPr>
          <w:ins w:id="1856" w:author="Shireen Khan" w:date="2024-08-16T08:16:00Z"/>
        </w:rPr>
      </w:pPr>
      <w:ins w:id="1857" w:author="Shireen Khan" w:date="2024-08-16T08:16:00Z">
        <w:r>
          <w:t>Age</w:t>
        </w:r>
      </w:ins>
    </w:p>
    <w:p w14:paraId="578E12F2" w14:textId="77777777" w:rsidR="00BA4F14" w:rsidRDefault="00BA4F14" w:rsidP="00BA4F14">
      <w:pPr>
        <w:pStyle w:val="ListParagraph"/>
        <w:numPr>
          <w:ilvl w:val="2"/>
          <w:numId w:val="18"/>
        </w:numPr>
        <w:rPr>
          <w:ins w:id="1858" w:author="Shireen Khan" w:date="2024-08-16T08:16:00Z"/>
        </w:rPr>
      </w:pPr>
      <w:ins w:id="1859" w:author="Shireen Khan" w:date="2024-08-16T08:16:00Z">
        <w:r>
          <w:t>Date of Birth</w:t>
        </w:r>
      </w:ins>
    </w:p>
    <w:p w14:paraId="0079B70B" w14:textId="106B48A1" w:rsidR="00BA4F14" w:rsidRDefault="00BA4F14" w:rsidP="00BA4F14">
      <w:pPr>
        <w:pStyle w:val="ListParagraph"/>
        <w:numPr>
          <w:ilvl w:val="2"/>
          <w:numId w:val="18"/>
        </w:numPr>
        <w:rPr>
          <w:ins w:id="1860" w:author="Shireen Khan" w:date="2024-08-16T08:16:00Z"/>
        </w:rPr>
      </w:pPr>
      <w:ins w:id="1861" w:author="Shireen Khan" w:date="2024-08-16T08:16:00Z">
        <w:r>
          <w:t>Account Number</w:t>
        </w:r>
      </w:ins>
    </w:p>
    <w:p w14:paraId="7ECE0301" w14:textId="6096C8A2" w:rsidR="00BA4F14" w:rsidRDefault="00BA4F14" w:rsidP="00BA4F14">
      <w:pPr>
        <w:pStyle w:val="ListParagraph"/>
        <w:numPr>
          <w:ilvl w:val="2"/>
          <w:numId w:val="18"/>
        </w:numPr>
        <w:rPr>
          <w:ins w:id="1862" w:author="Shireen Khan" w:date="2024-08-16T08:17:00Z"/>
        </w:rPr>
      </w:pPr>
      <w:ins w:id="1863" w:author="Shireen Khan" w:date="2024-08-16T08:17:00Z">
        <w:r>
          <w:t>Cell Phone</w:t>
        </w:r>
      </w:ins>
    </w:p>
    <w:p w14:paraId="139BD8E1" w14:textId="597DB1E8" w:rsidR="00BA4F14" w:rsidRDefault="00BA4F14" w:rsidP="00BA4F14">
      <w:pPr>
        <w:pStyle w:val="ListParagraph"/>
        <w:numPr>
          <w:ilvl w:val="2"/>
          <w:numId w:val="18"/>
        </w:numPr>
        <w:rPr>
          <w:ins w:id="1864" w:author="Shireen Khan" w:date="2024-08-16T08:16:00Z"/>
        </w:rPr>
      </w:pPr>
      <w:ins w:id="1865" w:author="Shireen Khan" w:date="2024-08-16T08:17:00Z">
        <w:r>
          <w:t xml:space="preserve">Address </w:t>
        </w:r>
      </w:ins>
    </w:p>
    <w:p w14:paraId="38C7DCFD" w14:textId="3B78D453" w:rsidR="00BA4F14" w:rsidRDefault="00BA4F14" w:rsidP="00BA4F14">
      <w:pPr>
        <w:pStyle w:val="ListParagraph"/>
        <w:numPr>
          <w:ilvl w:val="1"/>
          <w:numId w:val="23"/>
        </w:numPr>
        <w:rPr>
          <w:ins w:id="1866" w:author="Shireen Khan" w:date="2024-08-16T08:14:00Z"/>
        </w:rPr>
      </w:pPr>
      <w:ins w:id="1867" w:author="Shireen Khan" w:date="2024-08-16T08:14:00Z">
        <w:r>
          <w:t>Ordering provider</w:t>
        </w:r>
      </w:ins>
    </w:p>
    <w:p w14:paraId="2576581C" w14:textId="16F15DD1" w:rsidR="00BA4F14" w:rsidRDefault="00BA4F14" w:rsidP="00BA4F14">
      <w:pPr>
        <w:pStyle w:val="ListParagraph"/>
        <w:numPr>
          <w:ilvl w:val="1"/>
          <w:numId w:val="23"/>
        </w:numPr>
        <w:rPr>
          <w:ins w:id="1868" w:author="Shireen Khan" w:date="2024-08-16T08:15:00Z"/>
        </w:rPr>
      </w:pPr>
      <w:ins w:id="1869" w:author="Shireen Khan" w:date="2024-08-16T08:14:00Z">
        <w:r>
          <w:t>Tests</w:t>
        </w:r>
      </w:ins>
    </w:p>
    <w:p w14:paraId="44A8E1F5" w14:textId="18DCBD0E" w:rsidR="00BA4F14" w:rsidRDefault="00BA4F14" w:rsidP="00BA4F14">
      <w:pPr>
        <w:pStyle w:val="ListParagraph"/>
        <w:numPr>
          <w:ilvl w:val="2"/>
          <w:numId w:val="23"/>
        </w:numPr>
        <w:rPr>
          <w:ins w:id="1870" w:author="Shireen Khan" w:date="2024-08-16T08:15:00Z"/>
        </w:rPr>
      </w:pPr>
      <w:ins w:id="1871" w:author="Shireen Khan" w:date="2024-08-16T08:15:00Z">
        <w:r>
          <w:t>Name</w:t>
        </w:r>
      </w:ins>
    </w:p>
    <w:p w14:paraId="674D76AF" w14:textId="3814BFF1" w:rsidR="00BA4F14" w:rsidRDefault="00BA4F14" w:rsidP="00BA4F14">
      <w:pPr>
        <w:pStyle w:val="ListParagraph"/>
        <w:numPr>
          <w:ilvl w:val="2"/>
          <w:numId w:val="23"/>
        </w:numPr>
        <w:rPr>
          <w:ins w:id="1872" w:author="Shireen Khan" w:date="2024-08-16T08:15:00Z"/>
        </w:rPr>
      </w:pPr>
      <w:ins w:id="1873" w:author="Shireen Khan" w:date="2024-08-16T08:15:00Z">
        <w:r>
          <w:t>Order sent date</w:t>
        </w:r>
      </w:ins>
    </w:p>
    <w:p w14:paraId="0F145D64" w14:textId="2C7AB632" w:rsidR="00BA4F14" w:rsidRDefault="00BA4F14" w:rsidP="00BA4F14">
      <w:pPr>
        <w:pStyle w:val="ListParagraph"/>
        <w:numPr>
          <w:ilvl w:val="1"/>
          <w:numId w:val="23"/>
        </w:numPr>
        <w:rPr>
          <w:ins w:id="1874" w:author="Shireen Khan" w:date="2024-08-16T08:15:00Z"/>
        </w:rPr>
      </w:pPr>
      <w:ins w:id="1875" w:author="Shireen Khan" w:date="2024-08-16T08:15:00Z">
        <w:r>
          <w:t xml:space="preserve">User Name who signed the order </w:t>
        </w:r>
      </w:ins>
    </w:p>
    <w:p w14:paraId="7AAC6CDC" w14:textId="243214A7" w:rsidR="00BA4F14" w:rsidRDefault="00BA4F14">
      <w:pPr>
        <w:pStyle w:val="ListParagraph"/>
        <w:numPr>
          <w:ilvl w:val="1"/>
          <w:numId w:val="23"/>
        </w:numPr>
        <w:rPr>
          <w:ins w:id="1876" w:author="Shireen Khan" w:date="2024-08-16T08:14:00Z"/>
        </w:rPr>
      </w:pPr>
      <w:ins w:id="1877" w:author="Shireen Khan" w:date="2024-08-16T08:15:00Z">
        <w:r>
          <w:t>Date</w:t>
        </w:r>
      </w:ins>
      <w:ins w:id="1878" w:author="Shireen Khan" w:date="2024-08-16T08:16:00Z">
        <w:r>
          <w:t xml:space="preserve"> &amp; Time</w:t>
        </w:r>
      </w:ins>
      <w:ins w:id="1879" w:author="Shireen Khan" w:date="2024-08-16T08:15:00Z">
        <w:r>
          <w:t xml:space="preserve"> on which order is signed</w:t>
        </w:r>
      </w:ins>
    </w:p>
    <w:p w14:paraId="2F0F7F14" w14:textId="48D2ECED" w:rsidR="00BA4F14" w:rsidRDefault="00BA4F14">
      <w:pPr>
        <w:rPr>
          <w:ins w:id="1880" w:author="Shireen Khan" w:date="2024-08-16T08:11:00Z"/>
        </w:rPr>
      </w:pPr>
      <w:ins w:id="1881" w:author="Shireen Khan" w:date="2024-08-16T08:14:00Z">
        <w:r>
          <w:rPr>
            <w:noProof/>
          </w:rPr>
          <w:drawing>
            <wp:inline distT="0" distB="0" distL="0" distR="0" wp14:anchorId="5ED81EE1" wp14:editId="790CFAD2">
              <wp:extent cx="5943600" cy="2844800"/>
              <wp:effectExtent l="19050" t="19050" r="19050" b="12700"/>
              <wp:docPr id="789409205" name="Picture 78940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44800"/>
                      </a:xfrm>
                      <a:prstGeom prst="rect">
                        <a:avLst/>
                      </a:prstGeom>
                      <a:ln>
                        <a:solidFill>
                          <a:schemeClr val="accent1"/>
                        </a:solidFill>
                      </a:ln>
                    </pic:spPr>
                  </pic:pic>
                </a:graphicData>
              </a:graphic>
            </wp:inline>
          </w:drawing>
        </w:r>
      </w:ins>
    </w:p>
    <w:p w14:paraId="5FC1C653" w14:textId="383D1ED6" w:rsidR="007D040D" w:rsidRPr="0096585C" w:rsidRDefault="007D040D" w:rsidP="007D040D">
      <w:pPr>
        <w:pStyle w:val="ListParagraph"/>
        <w:numPr>
          <w:ilvl w:val="0"/>
          <w:numId w:val="23"/>
        </w:numPr>
        <w:rPr>
          <w:ins w:id="1882" w:author="Shireen Khan" w:date="2024-08-16T08:18:00Z"/>
          <w:highlight w:val="yellow"/>
        </w:rPr>
      </w:pPr>
      <w:ins w:id="1883" w:author="Shireen Khan" w:date="2024-08-16T08:18:00Z">
        <w:r w:rsidRPr="0096585C">
          <w:rPr>
            <w:highlight w:val="yellow"/>
          </w:rPr>
          <w:t>Result Details:</w:t>
        </w:r>
      </w:ins>
      <w:ins w:id="1884" w:author="Shireen Khan" w:date="2024-08-20T05:30:00Z">
        <w:r w:rsidR="00EC5980" w:rsidRPr="0096585C">
          <w:rPr>
            <w:highlight w:val="yellow"/>
          </w:rPr>
          <w:t xml:space="preserve"> </w:t>
        </w:r>
        <w:r w:rsidR="00EC5980" w:rsidRPr="0096585C">
          <w:rPr>
            <w:color w:val="FF0000"/>
            <w:highlight w:val="yellow"/>
            <w:rPrChange w:id="1885" w:author="Shireen Khan" w:date="2024-08-20T05:31:00Z">
              <w:rPr/>
            </w:rPrChange>
          </w:rPr>
          <w:t>[Need to finalize if we want to show Lab Results fr</w:t>
        </w:r>
      </w:ins>
      <w:ins w:id="1886" w:author="Shireen Khan" w:date="2024-08-20T05:31:00Z">
        <w:r w:rsidR="00EC5980" w:rsidRPr="0096585C">
          <w:rPr>
            <w:color w:val="FF0000"/>
            <w:highlight w:val="yellow"/>
            <w:rPrChange w:id="1887" w:author="Shireen Khan" w:date="2024-08-20T05:31:00Z">
              <w:rPr/>
            </w:rPrChange>
          </w:rPr>
          <w:t>om tracking</w:t>
        </w:r>
        <w:r w:rsidR="00EC5980" w:rsidRPr="0096585C">
          <w:rPr>
            <w:color w:val="FF0000"/>
            <w:highlight w:val="yellow"/>
            <w:rPrChange w:id="1888" w:author="Shireen Khan" w:date="2024-08-20T05:31:00Z">
              <w:rPr>
                <w:b/>
              </w:rPr>
            </w:rPrChange>
          </w:rPr>
          <w:t>. Please suggest</w:t>
        </w:r>
        <w:r w:rsidR="00EC5980" w:rsidRPr="0096585C">
          <w:rPr>
            <w:color w:val="FF0000"/>
            <w:highlight w:val="yellow"/>
            <w:rPrChange w:id="1889" w:author="Shireen Khan" w:date="2024-08-20T05:31:00Z">
              <w:rPr/>
            </w:rPrChange>
          </w:rPr>
          <w:t>]</w:t>
        </w:r>
      </w:ins>
    </w:p>
    <w:p w14:paraId="27E253F1" w14:textId="77777777" w:rsidR="007D040D" w:rsidRDefault="007D040D" w:rsidP="007D040D">
      <w:pPr>
        <w:pStyle w:val="ListParagraph"/>
        <w:numPr>
          <w:ilvl w:val="1"/>
          <w:numId w:val="23"/>
        </w:numPr>
        <w:rPr>
          <w:ins w:id="1890" w:author="Shireen Khan" w:date="2024-08-16T08:18:00Z"/>
        </w:rPr>
      </w:pPr>
      <w:ins w:id="1891" w:author="Shireen Khan" w:date="2024-08-16T08:18:00Z">
        <w:r>
          <w:t xml:space="preserve">Lab </w:t>
        </w:r>
      </w:ins>
    </w:p>
    <w:p w14:paraId="30BB0CB5" w14:textId="4836595A" w:rsidR="007D040D" w:rsidRDefault="007D040D" w:rsidP="007D040D">
      <w:pPr>
        <w:pStyle w:val="ListParagraph"/>
        <w:numPr>
          <w:ilvl w:val="1"/>
          <w:numId w:val="23"/>
        </w:numPr>
        <w:rPr>
          <w:ins w:id="1892" w:author="Shireen Khan" w:date="2024-08-16T08:18:00Z"/>
        </w:rPr>
      </w:pPr>
      <w:ins w:id="1893" w:author="Shireen Khan" w:date="2024-08-16T08:18:00Z">
        <w:r>
          <w:t>Order No.</w:t>
        </w:r>
      </w:ins>
    </w:p>
    <w:p w14:paraId="680EB426" w14:textId="1FE3BAF6" w:rsidR="007D040D" w:rsidRDefault="007D040D" w:rsidP="007D040D">
      <w:pPr>
        <w:pStyle w:val="ListParagraph"/>
        <w:numPr>
          <w:ilvl w:val="1"/>
          <w:numId w:val="23"/>
        </w:numPr>
        <w:rPr>
          <w:ins w:id="1894" w:author="Shireen Khan" w:date="2024-08-16T08:18:00Z"/>
        </w:rPr>
      </w:pPr>
      <w:ins w:id="1895" w:author="Shireen Khan" w:date="2024-08-16T08:18:00Z">
        <w:r>
          <w:t>Accession No.</w:t>
        </w:r>
      </w:ins>
    </w:p>
    <w:p w14:paraId="12E35286" w14:textId="77777777" w:rsidR="007D040D" w:rsidRDefault="007D040D" w:rsidP="007D040D">
      <w:pPr>
        <w:pStyle w:val="ListParagraph"/>
        <w:numPr>
          <w:ilvl w:val="1"/>
          <w:numId w:val="23"/>
        </w:numPr>
        <w:rPr>
          <w:ins w:id="1896" w:author="Shireen Khan" w:date="2024-08-16T08:18:00Z"/>
        </w:rPr>
      </w:pPr>
      <w:ins w:id="1897" w:author="Shireen Khan" w:date="2024-08-16T08:18:00Z">
        <w:r>
          <w:t>Patient details</w:t>
        </w:r>
      </w:ins>
    </w:p>
    <w:p w14:paraId="35E19F32" w14:textId="77777777" w:rsidR="007D040D" w:rsidRDefault="007D040D" w:rsidP="007D040D">
      <w:pPr>
        <w:pStyle w:val="ListParagraph"/>
        <w:numPr>
          <w:ilvl w:val="2"/>
          <w:numId w:val="18"/>
        </w:numPr>
        <w:rPr>
          <w:ins w:id="1898" w:author="Shireen Khan" w:date="2024-08-16T08:18:00Z"/>
        </w:rPr>
      </w:pPr>
      <w:ins w:id="1899" w:author="Shireen Khan" w:date="2024-08-16T08:18:00Z">
        <w:r>
          <w:t>Patient Name</w:t>
        </w:r>
      </w:ins>
    </w:p>
    <w:p w14:paraId="2BA503B4" w14:textId="77777777" w:rsidR="007D040D" w:rsidRDefault="007D040D" w:rsidP="007D040D">
      <w:pPr>
        <w:pStyle w:val="ListParagraph"/>
        <w:numPr>
          <w:ilvl w:val="2"/>
          <w:numId w:val="18"/>
        </w:numPr>
        <w:rPr>
          <w:ins w:id="1900" w:author="Shireen Khan" w:date="2024-08-16T08:18:00Z"/>
        </w:rPr>
      </w:pPr>
      <w:ins w:id="1901" w:author="Shireen Khan" w:date="2024-08-16T08:18:00Z">
        <w:r>
          <w:t>Gender</w:t>
        </w:r>
      </w:ins>
    </w:p>
    <w:p w14:paraId="748BCF41" w14:textId="77777777" w:rsidR="007D040D" w:rsidRDefault="007D040D" w:rsidP="007D040D">
      <w:pPr>
        <w:pStyle w:val="ListParagraph"/>
        <w:numPr>
          <w:ilvl w:val="2"/>
          <w:numId w:val="18"/>
        </w:numPr>
        <w:rPr>
          <w:ins w:id="1902" w:author="Shireen Khan" w:date="2024-08-16T08:18:00Z"/>
        </w:rPr>
      </w:pPr>
      <w:ins w:id="1903" w:author="Shireen Khan" w:date="2024-08-16T08:18:00Z">
        <w:r>
          <w:t>Age</w:t>
        </w:r>
      </w:ins>
    </w:p>
    <w:p w14:paraId="329AD9AA" w14:textId="77777777" w:rsidR="007D040D" w:rsidRDefault="007D040D" w:rsidP="007D040D">
      <w:pPr>
        <w:pStyle w:val="ListParagraph"/>
        <w:numPr>
          <w:ilvl w:val="2"/>
          <w:numId w:val="18"/>
        </w:numPr>
        <w:rPr>
          <w:ins w:id="1904" w:author="Shireen Khan" w:date="2024-08-16T08:18:00Z"/>
        </w:rPr>
      </w:pPr>
      <w:ins w:id="1905" w:author="Shireen Khan" w:date="2024-08-16T08:18:00Z">
        <w:r>
          <w:t>Date of Birth</w:t>
        </w:r>
      </w:ins>
    </w:p>
    <w:p w14:paraId="799D1BB5" w14:textId="77777777" w:rsidR="007D040D" w:rsidRDefault="007D040D" w:rsidP="007D040D">
      <w:pPr>
        <w:pStyle w:val="ListParagraph"/>
        <w:numPr>
          <w:ilvl w:val="2"/>
          <w:numId w:val="18"/>
        </w:numPr>
        <w:rPr>
          <w:ins w:id="1906" w:author="Shireen Khan" w:date="2024-08-16T08:18:00Z"/>
        </w:rPr>
      </w:pPr>
      <w:ins w:id="1907" w:author="Shireen Khan" w:date="2024-08-16T08:18:00Z">
        <w:r>
          <w:t>Account Number</w:t>
        </w:r>
      </w:ins>
    </w:p>
    <w:p w14:paraId="1B3CDD80" w14:textId="77777777" w:rsidR="007D040D" w:rsidRDefault="007D040D" w:rsidP="007D040D">
      <w:pPr>
        <w:pStyle w:val="ListParagraph"/>
        <w:numPr>
          <w:ilvl w:val="2"/>
          <w:numId w:val="18"/>
        </w:numPr>
        <w:rPr>
          <w:ins w:id="1908" w:author="Shireen Khan" w:date="2024-08-16T08:18:00Z"/>
        </w:rPr>
      </w:pPr>
      <w:ins w:id="1909" w:author="Shireen Khan" w:date="2024-08-16T08:18:00Z">
        <w:r>
          <w:t>Cell Phone</w:t>
        </w:r>
      </w:ins>
    </w:p>
    <w:p w14:paraId="090A3CF6" w14:textId="77777777" w:rsidR="007D040D" w:rsidRDefault="007D040D" w:rsidP="007D040D">
      <w:pPr>
        <w:pStyle w:val="ListParagraph"/>
        <w:numPr>
          <w:ilvl w:val="2"/>
          <w:numId w:val="18"/>
        </w:numPr>
        <w:rPr>
          <w:ins w:id="1910" w:author="Shireen Khan" w:date="2024-08-16T08:18:00Z"/>
        </w:rPr>
      </w:pPr>
      <w:ins w:id="1911" w:author="Shireen Khan" w:date="2024-08-16T08:18:00Z">
        <w:r>
          <w:t xml:space="preserve">Address </w:t>
        </w:r>
      </w:ins>
    </w:p>
    <w:p w14:paraId="21562714" w14:textId="77777777" w:rsidR="00FA4614" w:rsidRDefault="0013165B" w:rsidP="007D040D">
      <w:pPr>
        <w:pStyle w:val="ListParagraph"/>
        <w:numPr>
          <w:ilvl w:val="1"/>
          <w:numId w:val="23"/>
        </w:numPr>
        <w:rPr>
          <w:ins w:id="1912" w:author="Shireen Khan" w:date="2024-08-19T02:54:00Z"/>
        </w:rPr>
      </w:pPr>
      <w:ins w:id="1913" w:author="Shireen Khan" w:date="2024-08-19T02:53:00Z">
        <w:r>
          <w:t xml:space="preserve">Result Status: </w:t>
        </w:r>
      </w:ins>
    </w:p>
    <w:p w14:paraId="292520BE" w14:textId="1A3C525F" w:rsidR="00FA4614" w:rsidRDefault="0013165B" w:rsidP="00FA4614">
      <w:pPr>
        <w:pStyle w:val="ListParagraph"/>
        <w:numPr>
          <w:ilvl w:val="2"/>
          <w:numId w:val="23"/>
        </w:numPr>
        <w:rPr>
          <w:ins w:id="1914" w:author="Shireen Khan" w:date="2024-08-19T02:55:00Z"/>
        </w:rPr>
      </w:pPr>
      <w:ins w:id="1915" w:author="Shireen Khan" w:date="2024-08-19T02:53:00Z">
        <w:r>
          <w:t>Completed</w:t>
        </w:r>
      </w:ins>
      <w:ins w:id="1916" w:author="Shireen Khan" w:date="2024-08-19T02:55:00Z">
        <w:r w:rsidR="00FA4614">
          <w:t>: R</w:t>
        </w:r>
      </w:ins>
      <w:ins w:id="1917" w:author="Shireen Khan" w:date="2024-08-21T02:03:00Z">
        <w:r w:rsidR="007837B1">
          <w:t>esult</w:t>
        </w:r>
      </w:ins>
      <w:ins w:id="1918" w:author="Shireen Khan" w:date="2024-08-19T02:55:00Z">
        <w:r w:rsidR="00FA4614">
          <w:t xml:space="preserve"> is acknowledged or reviewed by provider</w:t>
        </w:r>
      </w:ins>
    </w:p>
    <w:p w14:paraId="5097E3BE" w14:textId="0E23CAA7" w:rsidR="00FA4614" w:rsidRDefault="0013165B" w:rsidP="00FA4614">
      <w:pPr>
        <w:pStyle w:val="ListParagraph"/>
        <w:numPr>
          <w:ilvl w:val="2"/>
          <w:numId w:val="23"/>
        </w:numPr>
        <w:rPr>
          <w:ins w:id="1919" w:author="Shireen Khan" w:date="2024-08-19T02:55:00Z"/>
        </w:rPr>
      </w:pPr>
      <w:ins w:id="1920" w:author="Shireen Khan" w:date="2024-08-19T02:53:00Z">
        <w:r>
          <w:lastRenderedPageBreak/>
          <w:t>Pa</w:t>
        </w:r>
      </w:ins>
      <w:ins w:id="1921" w:author="Shireen Khan" w:date="2024-08-19T02:54:00Z">
        <w:r w:rsidR="00561715">
          <w:t>rtial</w:t>
        </w:r>
      </w:ins>
      <w:ins w:id="1922" w:author="Shireen Khan" w:date="2024-08-19T02:55:00Z">
        <w:r w:rsidR="00FA4614">
          <w:t xml:space="preserve">: Result against </w:t>
        </w:r>
      </w:ins>
      <w:ins w:id="1923" w:author="Shireen Khan" w:date="2024-08-19T02:56:00Z">
        <w:r w:rsidR="00FA4614">
          <w:t>o</w:t>
        </w:r>
      </w:ins>
      <w:ins w:id="1924" w:author="Shireen Khan" w:date="2024-08-19T02:55:00Z">
        <w:r w:rsidR="00FA4614">
          <w:t>ne</w:t>
        </w:r>
      </w:ins>
      <w:ins w:id="1925" w:author="Shireen Khan" w:date="2024-08-19T02:56:00Z">
        <w:r w:rsidR="00FA4614">
          <w:t xml:space="preserve"> of the</w:t>
        </w:r>
      </w:ins>
      <w:ins w:id="1926" w:author="Shireen Khan" w:date="2024-08-19T02:55:00Z">
        <w:r w:rsidR="00FA4614">
          <w:t xml:space="preserve"> test</w:t>
        </w:r>
      </w:ins>
      <w:ins w:id="1927" w:author="Shireen Khan" w:date="2024-08-19T02:56:00Z">
        <w:r w:rsidR="00FA4614">
          <w:t>s</w:t>
        </w:r>
      </w:ins>
      <w:ins w:id="1928" w:author="Shireen Khan" w:date="2024-08-19T02:55:00Z">
        <w:r w:rsidR="00FA4614">
          <w:t xml:space="preserve"> is re</w:t>
        </w:r>
      </w:ins>
      <w:ins w:id="1929" w:author="Shireen Khan" w:date="2024-08-19T02:56:00Z">
        <w:r w:rsidR="00FA4614">
          <w:t xml:space="preserve">ceived </w:t>
        </w:r>
      </w:ins>
    </w:p>
    <w:p w14:paraId="55135832" w14:textId="04CA7D88" w:rsidR="00FA4614" w:rsidRDefault="00561715" w:rsidP="00FA4614">
      <w:pPr>
        <w:pStyle w:val="ListParagraph"/>
        <w:numPr>
          <w:ilvl w:val="2"/>
          <w:numId w:val="23"/>
        </w:numPr>
        <w:rPr>
          <w:ins w:id="1930" w:author="Shireen Khan" w:date="2024-08-19T02:55:00Z"/>
        </w:rPr>
      </w:pPr>
      <w:ins w:id="1931" w:author="Shireen Khan" w:date="2024-08-19T02:54:00Z">
        <w:r>
          <w:t>Final</w:t>
        </w:r>
      </w:ins>
      <w:ins w:id="1932" w:author="Shireen Khan" w:date="2024-08-19T02:56:00Z">
        <w:r w:rsidR="00FA4614">
          <w:t>: Result is received for all Tests</w:t>
        </w:r>
      </w:ins>
    </w:p>
    <w:p w14:paraId="23AFE524" w14:textId="246FE23A" w:rsidR="0013165B" w:rsidRDefault="00561715">
      <w:pPr>
        <w:pStyle w:val="ListParagraph"/>
        <w:numPr>
          <w:ilvl w:val="2"/>
          <w:numId w:val="23"/>
        </w:numPr>
        <w:rPr>
          <w:ins w:id="1933" w:author="Shireen Khan" w:date="2024-08-19T02:53:00Z"/>
        </w:rPr>
        <w:pPrChange w:id="1934" w:author="Shireen Khan" w:date="2024-08-19T02:54:00Z">
          <w:pPr>
            <w:pStyle w:val="ListParagraph"/>
            <w:numPr>
              <w:ilvl w:val="1"/>
              <w:numId w:val="23"/>
            </w:numPr>
            <w:ind w:left="1440" w:hanging="360"/>
          </w:pPr>
        </w:pPrChange>
      </w:pPr>
      <w:ins w:id="1935" w:author="Shireen Khan" w:date="2024-08-19T02:54:00Z">
        <w:r>
          <w:t>Correction</w:t>
        </w:r>
      </w:ins>
      <w:ins w:id="1936" w:author="Shireen Khan" w:date="2024-08-19T02:56:00Z">
        <w:r w:rsidR="00FA4614">
          <w:t>: Any change is done in results</w:t>
        </w:r>
      </w:ins>
    </w:p>
    <w:p w14:paraId="68D16B74" w14:textId="7C0DC082" w:rsidR="007D040D" w:rsidRDefault="007D040D" w:rsidP="007D040D">
      <w:pPr>
        <w:pStyle w:val="ListParagraph"/>
        <w:numPr>
          <w:ilvl w:val="1"/>
          <w:numId w:val="23"/>
        </w:numPr>
        <w:rPr>
          <w:ins w:id="1937" w:author="Shireen Khan" w:date="2024-08-19T02:59:00Z"/>
        </w:rPr>
      </w:pPr>
      <w:ins w:id="1938" w:author="Shireen Khan" w:date="2024-08-16T08:18:00Z">
        <w:r>
          <w:t>Ordering provider</w:t>
        </w:r>
      </w:ins>
    </w:p>
    <w:p w14:paraId="42C45D63" w14:textId="4797D440" w:rsidR="00484967" w:rsidRDefault="00484967" w:rsidP="00E93260">
      <w:pPr>
        <w:pStyle w:val="ListParagraph"/>
        <w:numPr>
          <w:ilvl w:val="1"/>
          <w:numId w:val="23"/>
        </w:numPr>
        <w:rPr>
          <w:ins w:id="1939" w:author="Shireen Khan" w:date="2024-08-19T03:01:00Z"/>
        </w:rPr>
      </w:pPr>
      <w:ins w:id="1940" w:author="Shireen Khan" w:date="2024-08-19T02:59:00Z">
        <w:r>
          <w:t>Order sent date</w:t>
        </w:r>
      </w:ins>
    </w:p>
    <w:p w14:paraId="26B6886C" w14:textId="1D3E6568" w:rsidR="007A69FC" w:rsidRDefault="007A69FC">
      <w:pPr>
        <w:pStyle w:val="ListParagraph"/>
        <w:numPr>
          <w:ilvl w:val="1"/>
          <w:numId w:val="23"/>
        </w:numPr>
        <w:rPr>
          <w:ins w:id="1941" w:author="Shireen Khan" w:date="2024-08-19T02:59:00Z"/>
        </w:rPr>
        <w:pPrChange w:id="1942" w:author="Shireen Khan" w:date="2024-08-19T02:59:00Z">
          <w:pPr>
            <w:pStyle w:val="ListParagraph"/>
            <w:numPr>
              <w:ilvl w:val="2"/>
              <w:numId w:val="23"/>
            </w:numPr>
            <w:ind w:left="2160" w:hanging="360"/>
          </w:pPr>
        </w:pPrChange>
      </w:pPr>
      <w:ins w:id="1943" w:author="Shireen Khan" w:date="2024-08-19T03:01:00Z">
        <w:r>
          <w:t>L</w:t>
        </w:r>
      </w:ins>
      <w:ins w:id="1944" w:author="Shireen Khan" w:date="2024-08-19T03:02:00Z">
        <w:r>
          <w:t xml:space="preserve">ab </w:t>
        </w:r>
        <w:r w:rsidR="00124ED6">
          <w:t>r</w:t>
        </w:r>
        <w:r>
          <w:t>eports</w:t>
        </w:r>
        <w:r w:rsidR="00124ED6">
          <w:t xml:space="preserve"> attachments</w:t>
        </w:r>
      </w:ins>
    </w:p>
    <w:p w14:paraId="0ADCF210" w14:textId="3CF2D2E7" w:rsidR="00484967" w:rsidRDefault="00484967" w:rsidP="007D040D">
      <w:pPr>
        <w:pStyle w:val="ListParagraph"/>
        <w:numPr>
          <w:ilvl w:val="1"/>
          <w:numId w:val="23"/>
        </w:numPr>
        <w:rPr>
          <w:ins w:id="1945" w:author="Shireen Khan" w:date="2024-08-16T08:18:00Z"/>
        </w:rPr>
      </w:pPr>
      <w:ins w:id="1946" w:author="Shireen Khan" w:date="2024-08-19T02:58:00Z">
        <w:r>
          <w:t>Diagnosis</w:t>
        </w:r>
      </w:ins>
    </w:p>
    <w:p w14:paraId="451422EC" w14:textId="77777777" w:rsidR="007D040D" w:rsidRDefault="007D040D" w:rsidP="007D040D">
      <w:pPr>
        <w:pStyle w:val="ListParagraph"/>
        <w:numPr>
          <w:ilvl w:val="1"/>
          <w:numId w:val="23"/>
        </w:numPr>
        <w:rPr>
          <w:ins w:id="1947" w:author="Shireen Khan" w:date="2024-08-16T08:18:00Z"/>
        </w:rPr>
      </w:pPr>
      <w:ins w:id="1948" w:author="Shireen Khan" w:date="2024-08-16T08:18:00Z">
        <w:r>
          <w:t>Tests</w:t>
        </w:r>
      </w:ins>
    </w:p>
    <w:p w14:paraId="308C9326" w14:textId="5D267F9C" w:rsidR="007D040D" w:rsidRDefault="00E93260" w:rsidP="007D040D">
      <w:pPr>
        <w:pStyle w:val="ListParagraph"/>
        <w:numPr>
          <w:ilvl w:val="2"/>
          <w:numId w:val="23"/>
        </w:numPr>
        <w:rPr>
          <w:ins w:id="1949" w:author="Shireen Khan" w:date="2024-08-19T03:00:00Z"/>
        </w:rPr>
      </w:pPr>
      <w:ins w:id="1950" w:author="Shireen Khan" w:date="2024-08-19T03:00:00Z">
        <w:r>
          <w:t>Observations</w:t>
        </w:r>
      </w:ins>
    </w:p>
    <w:p w14:paraId="28FA67C7" w14:textId="773D0B54" w:rsidR="00E93260" w:rsidRDefault="00E93260" w:rsidP="007D040D">
      <w:pPr>
        <w:pStyle w:val="ListParagraph"/>
        <w:numPr>
          <w:ilvl w:val="2"/>
          <w:numId w:val="23"/>
        </w:numPr>
        <w:rPr>
          <w:ins w:id="1951" w:author="Shireen Khan" w:date="2024-08-16T08:18:00Z"/>
        </w:rPr>
      </w:pPr>
      <w:ins w:id="1952" w:author="Shireen Khan" w:date="2024-08-19T03:00:00Z">
        <w:r>
          <w:t>Ref Ranges</w:t>
        </w:r>
      </w:ins>
    </w:p>
    <w:p w14:paraId="1BF5E35C" w14:textId="26B1574F" w:rsidR="007D040D" w:rsidRDefault="00E93260" w:rsidP="007D040D">
      <w:pPr>
        <w:pStyle w:val="ListParagraph"/>
        <w:numPr>
          <w:ilvl w:val="2"/>
          <w:numId w:val="23"/>
        </w:numPr>
        <w:rPr>
          <w:ins w:id="1953" w:author="Shireen Khan" w:date="2024-08-19T03:00:00Z"/>
        </w:rPr>
      </w:pPr>
      <w:ins w:id="1954" w:author="Shireen Khan" w:date="2024-08-19T03:00:00Z">
        <w:r>
          <w:t>Result date</w:t>
        </w:r>
      </w:ins>
    </w:p>
    <w:p w14:paraId="7C6F2EB0" w14:textId="476B7E23" w:rsidR="007A69FC" w:rsidRDefault="007A69FC" w:rsidP="007D040D">
      <w:pPr>
        <w:pStyle w:val="ListParagraph"/>
        <w:numPr>
          <w:ilvl w:val="2"/>
          <w:numId w:val="23"/>
        </w:numPr>
        <w:rPr>
          <w:ins w:id="1955" w:author="Shireen Khan" w:date="2024-08-16T08:18:00Z"/>
        </w:rPr>
      </w:pPr>
      <w:ins w:id="1956" w:author="Shireen Khan" w:date="2024-08-19T03:00:00Z">
        <w:r>
          <w:t xml:space="preserve">Four Most recent results (if exits) </w:t>
        </w:r>
      </w:ins>
    </w:p>
    <w:p w14:paraId="3F4222F4" w14:textId="2FD2D272" w:rsidR="003E051F" w:rsidDel="007E2AAD" w:rsidRDefault="00484967">
      <w:pPr>
        <w:jc w:val="center"/>
        <w:rPr>
          <w:del w:id="1957" w:author="Shireen Khan" w:date="2024-08-19T02:16:00Z"/>
        </w:rPr>
        <w:pPrChange w:id="1958" w:author="Shireen Khan" w:date="2024-08-19T03:33:00Z">
          <w:pPr/>
        </w:pPrChange>
      </w:pPr>
      <w:ins w:id="1959" w:author="Shireen Khan" w:date="2024-08-19T02:58:00Z">
        <w:r>
          <w:rPr>
            <w:noProof/>
          </w:rPr>
          <w:drawing>
            <wp:inline distT="0" distB="0" distL="0" distR="0" wp14:anchorId="45E0222D" wp14:editId="3E41F37E">
              <wp:extent cx="5243541" cy="2886323"/>
              <wp:effectExtent l="0" t="0" r="0" b="9525"/>
              <wp:docPr id="789409208" name="Picture 78940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782" t="17828" r="21617" b="17078"/>
                      <a:stretch/>
                    </pic:blipFill>
                    <pic:spPr bwMode="auto">
                      <a:xfrm>
                        <a:off x="0" y="0"/>
                        <a:ext cx="5281237" cy="2907073"/>
                      </a:xfrm>
                      <a:prstGeom prst="rect">
                        <a:avLst/>
                      </a:prstGeom>
                      <a:ln>
                        <a:noFill/>
                      </a:ln>
                      <a:extLst>
                        <a:ext uri="{53640926-AAD7-44D8-BBD7-CCE9431645EC}">
                          <a14:shadowObscured xmlns:a14="http://schemas.microsoft.com/office/drawing/2010/main"/>
                        </a:ext>
                      </a:extLst>
                    </pic:spPr>
                  </pic:pic>
                </a:graphicData>
              </a:graphic>
            </wp:inline>
          </w:drawing>
        </w:r>
      </w:ins>
    </w:p>
    <w:p w14:paraId="670BC154" w14:textId="77777777" w:rsidR="007E2AAD" w:rsidRPr="0094084C" w:rsidRDefault="007E2AAD">
      <w:pPr>
        <w:jc w:val="center"/>
        <w:rPr>
          <w:ins w:id="1960" w:author="Shireen Khan" w:date="2024-08-19T02:16:00Z"/>
        </w:rPr>
        <w:pPrChange w:id="1961" w:author="Shireen Khan" w:date="2024-08-19T03:33:00Z">
          <w:pPr>
            <w:pStyle w:val="Heading3"/>
          </w:pPr>
        </w:pPrChange>
      </w:pPr>
    </w:p>
    <w:p w14:paraId="623BA25B" w14:textId="77777777" w:rsidR="00876B6C" w:rsidRDefault="00876B6C">
      <w:pPr>
        <w:pStyle w:val="Heading2"/>
        <w:pPrChange w:id="1962" w:author="Shireen Khan" w:date="2024-08-09T09:07:00Z">
          <w:pPr>
            <w:pStyle w:val="Heading3"/>
          </w:pPr>
        </w:pPrChange>
      </w:pPr>
      <w:bookmarkStart w:id="1963" w:name="_Toc175197880"/>
      <w:r w:rsidRPr="00B1221A">
        <w:t>3.7.</w:t>
      </w:r>
      <w:r>
        <w:t>7</w:t>
      </w:r>
      <w:r w:rsidRPr="00B1221A">
        <w:t xml:space="preserve"> </w:t>
      </w:r>
      <w:r>
        <w:t>Message Archiving</w:t>
      </w:r>
      <w:bookmarkEnd w:id="1963"/>
    </w:p>
    <w:p w14:paraId="24D064E9" w14:textId="175A8A83" w:rsidR="00876B6C" w:rsidRPr="0092103C" w:rsidRDefault="00876B6C" w:rsidP="00876B6C">
      <w:pPr>
        <w:pStyle w:val="ListParagraph"/>
        <w:numPr>
          <w:ilvl w:val="0"/>
          <w:numId w:val="16"/>
        </w:numPr>
      </w:pPr>
      <w:del w:id="1964" w:author="Bilal Hahsmat" w:date="2024-08-07T20:34:00Z">
        <w:r w:rsidRPr="00DF050C" w:rsidDel="00E24535">
          <w:rPr>
            <w:color w:val="FF0000"/>
            <w:highlight w:val="yellow"/>
            <w:rPrChange w:id="1965" w:author="Shireen Khan" w:date="2024-08-09T09:05:00Z">
              <w:rPr/>
            </w:rPrChange>
          </w:rPr>
          <w:delText xml:space="preserve">System shall </w:delText>
        </w:r>
      </w:del>
      <w:r w:rsidRPr="00DF050C">
        <w:rPr>
          <w:color w:val="FF0000"/>
          <w:highlight w:val="yellow"/>
          <w:rPrChange w:id="1966" w:author="Shireen Khan" w:date="2024-08-09T09:05:00Z">
            <w:rPr/>
          </w:rPrChange>
        </w:rPr>
        <w:t xml:space="preserve">archive </w:t>
      </w:r>
      <w:del w:id="1967" w:author="Bilal Hahsmat" w:date="2024-08-07T20:34:00Z">
        <w:r w:rsidRPr="00DF050C" w:rsidDel="00E24535">
          <w:rPr>
            <w:color w:val="FF0000"/>
            <w:highlight w:val="yellow"/>
            <w:rPrChange w:id="1968" w:author="Shireen Khan" w:date="2024-08-09T09:05:00Z">
              <w:rPr/>
            </w:rPrChange>
          </w:rPr>
          <w:delText xml:space="preserve">the </w:delText>
        </w:r>
      </w:del>
      <w:r w:rsidRPr="00DF050C">
        <w:rPr>
          <w:color w:val="FF0000"/>
          <w:highlight w:val="yellow"/>
          <w:rPrChange w:id="1969" w:author="Shireen Khan" w:date="2024-08-09T09:05:00Z">
            <w:rPr/>
          </w:rPrChange>
        </w:rPr>
        <w:t>message</w:t>
      </w:r>
      <w:ins w:id="1970" w:author="Bilal Hahsmat" w:date="2024-08-07T20:34:00Z">
        <w:r w:rsidR="00E24535" w:rsidRPr="00DF050C">
          <w:rPr>
            <w:color w:val="FF0000"/>
            <w:highlight w:val="yellow"/>
            <w:rPrChange w:id="1971" w:author="Shireen Khan" w:date="2024-08-09T09:05:00Z">
              <w:rPr/>
            </w:rPrChange>
          </w:rPr>
          <w:t xml:space="preserve">s that </w:t>
        </w:r>
      </w:ins>
      <w:del w:id="1972" w:author="Bilal Hahsmat" w:date="2024-08-07T20:35:00Z">
        <w:r w:rsidRPr="00DF050C" w:rsidDel="00E24535">
          <w:rPr>
            <w:color w:val="FF0000"/>
            <w:highlight w:val="yellow"/>
            <w:rPrChange w:id="1973" w:author="Shireen Khan" w:date="2024-08-09T09:05:00Z">
              <w:rPr/>
            </w:rPrChange>
          </w:rPr>
          <w:delText xml:space="preserve"> </w:delText>
        </w:r>
      </w:del>
      <w:ins w:id="1974" w:author="Bilal Hahsmat" w:date="2024-08-07T20:35:00Z">
        <w:r w:rsidR="00E24535" w:rsidRPr="00DF050C">
          <w:rPr>
            <w:color w:val="FF0000"/>
            <w:highlight w:val="yellow"/>
            <w:rPrChange w:id="1975" w:author="Shireen Khan" w:date="2024-08-09T09:05:00Z">
              <w:rPr/>
            </w:rPrChange>
          </w:rPr>
          <w:t xml:space="preserve">are </w:t>
        </w:r>
      </w:ins>
      <w:del w:id="1976" w:author="Bilal Hahsmat" w:date="2024-08-07T20:35:00Z">
        <w:r w:rsidRPr="00DF050C" w:rsidDel="00E24535">
          <w:rPr>
            <w:color w:val="FF0000"/>
            <w:highlight w:val="yellow"/>
            <w:rPrChange w:id="1977" w:author="Shireen Khan" w:date="2024-08-09T09:05:00Z">
              <w:rPr/>
            </w:rPrChange>
          </w:rPr>
          <w:delText xml:space="preserve">content </w:delText>
        </w:r>
      </w:del>
      <w:r w:rsidRPr="00DF050C">
        <w:rPr>
          <w:color w:val="FF0000"/>
          <w:highlight w:val="yellow"/>
          <w:rPrChange w:id="1978" w:author="Shireen Khan" w:date="2024-08-09T09:05:00Z">
            <w:rPr/>
          </w:rPrChange>
        </w:rPr>
        <w:t>older than 1 month</w:t>
      </w:r>
      <w:ins w:id="1979" w:author="Bilal Hahsmat" w:date="2024-08-07T20:35:00Z">
        <w:r w:rsidR="00E24535" w:rsidRPr="00DF050C">
          <w:rPr>
            <w:color w:val="FF0000"/>
            <w:highlight w:val="yellow"/>
            <w:rPrChange w:id="1980" w:author="Shireen Khan" w:date="2024-08-09T09:05:00Z">
              <w:rPr/>
            </w:rPrChange>
          </w:rPr>
          <w:t xml:space="preserve"> and have no issue</w:t>
        </w:r>
      </w:ins>
      <w:r w:rsidRPr="00DF050C">
        <w:rPr>
          <w:color w:val="FF0000"/>
          <w:highlight w:val="yellow"/>
          <w:rPrChange w:id="1981" w:author="Shireen Khan" w:date="2024-08-09T09:05:00Z">
            <w:rPr/>
          </w:rPrChange>
        </w:rPr>
        <w:t xml:space="preserve">. </w:t>
      </w:r>
      <w:ins w:id="1982" w:author="Bilal Hahsmat" w:date="2024-08-07T20:35:00Z">
        <w:r w:rsidR="00E24535" w:rsidRPr="00DF050C">
          <w:rPr>
            <w:color w:val="FF0000"/>
            <w:highlight w:val="yellow"/>
            <w:rPrChange w:id="1983" w:author="Shireen Khan" w:date="2024-08-09T09:05:00Z">
              <w:rPr/>
            </w:rPrChange>
          </w:rPr>
          <w:t xml:space="preserve">Archived </w:t>
        </w:r>
      </w:ins>
      <w:del w:id="1984" w:author="Bilal Hahsmat" w:date="2024-08-07T20:35:00Z">
        <w:r w:rsidR="00772D84" w:rsidRPr="00DF050C" w:rsidDel="00E24535">
          <w:rPr>
            <w:color w:val="FF0000"/>
            <w:highlight w:val="yellow"/>
            <w:rPrChange w:id="1985" w:author="Shireen Khan" w:date="2024-08-09T09:05:00Z">
              <w:rPr/>
            </w:rPrChange>
          </w:rPr>
          <w:delText xml:space="preserve">These </w:delText>
        </w:r>
      </w:del>
      <w:r w:rsidR="00772D84" w:rsidRPr="00DF050C">
        <w:rPr>
          <w:color w:val="FF0000"/>
          <w:highlight w:val="yellow"/>
          <w:rPrChange w:id="1986" w:author="Shireen Khan" w:date="2024-08-09T09:05:00Z">
            <w:rPr/>
          </w:rPrChange>
        </w:rPr>
        <w:t>messages</w:t>
      </w:r>
      <w:r w:rsidRPr="00DF050C">
        <w:rPr>
          <w:color w:val="FF0000"/>
          <w:highlight w:val="yellow"/>
          <w:rPrChange w:id="1987" w:author="Shireen Khan" w:date="2024-08-09T09:05:00Z">
            <w:rPr/>
          </w:rPrChange>
        </w:rPr>
        <w:t xml:space="preserve"> will appear on the tracking dashboard</w:t>
      </w:r>
      <w:r w:rsidR="00772D84" w:rsidRPr="00DF050C">
        <w:rPr>
          <w:color w:val="FF0000"/>
          <w:highlight w:val="yellow"/>
          <w:rPrChange w:id="1988" w:author="Shireen Khan" w:date="2024-08-09T09:05:00Z">
            <w:rPr/>
          </w:rPrChange>
        </w:rPr>
        <w:t xml:space="preserve"> but user </w:t>
      </w:r>
      <w:ins w:id="1989" w:author="Bilal Hahsmat" w:date="2024-08-07T20:35:00Z">
        <w:r w:rsidR="00E24535" w:rsidRPr="00DF050C">
          <w:rPr>
            <w:color w:val="FF0000"/>
            <w:highlight w:val="yellow"/>
            <w:rPrChange w:id="1990" w:author="Shireen Khan" w:date="2024-08-09T09:05:00Z">
              <w:rPr/>
            </w:rPrChange>
          </w:rPr>
          <w:t>&lt;</w:t>
        </w:r>
      </w:ins>
      <w:r w:rsidR="00772D84" w:rsidRPr="00DF050C">
        <w:rPr>
          <w:color w:val="FF0000"/>
          <w:highlight w:val="yellow"/>
          <w:rPrChange w:id="1991" w:author="Shireen Khan" w:date="2024-08-09T09:05:00Z">
            <w:rPr/>
          </w:rPrChange>
        </w:rPr>
        <w:t>will not be able to perform any action on the message</w:t>
      </w:r>
      <w:ins w:id="1992" w:author="Bilal Hahsmat" w:date="2024-08-07T20:35:00Z">
        <w:r w:rsidR="00E24535" w:rsidRPr="00DF050C">
          <w:rPr>
            <w:color w:val="FF0000"/>
            <w:highlight w:val="yellow"/>
            <w:rPrChange w:id="1993" w:author="Shireen Khan" w:date="2024-08-09T09:05:00Z">
              <w:rPr/>
            </w:rPrChange>
          </w:rPr>
          <w:t xml:space="preserve"> </w:t>
        </w:r>
        <w:proofErr w:type="gramStart"/>
        <w:r w:rsidR="00E24535" w:rsidRPr="00DF050C">
          <w:rPr>
            <w:color w:val="FF0000"/>
            <w:highlight w:val="yellow"/>
            <w:rPrChange w:id="1994" w:author="Shireen Khan" w:date="2024-08-09T09:05:00Z">
              <w:rPr/>
            </w:rPrChange>
          </w:rPr>
          <w:t xml:space="preserve">&gt; </w:t>
        </w:r>
      </w:ins>
      <w:r w:rsidR="00772D84" w:rsidRPr="00DF050C">
        <w:rPr>
          <w:color w:val="FF0000"/>
          <w:highlight w:val="yellow"/>
          <w:rPrChange w:id="1995" w:author="Shireen Khan" w:date="2024-08-09T09:05:00Z">
            <w:rPr/>
          </w:rPrChange>
        </w:rPr>
        <w:t>.</w:t>
      </w:r>
      <w:proofErr w:type="gramEnd"/>
      <w:r w:rsidR="00772D84" w:rsidRPr="00DF050C">
        <w:rPr>
          <w:color w:val="FF0000"/>
          <w:highlight w:val="yellow"/>
          <w:rPrChange w:id="1996" w:author="Shireen Khan" w:date="2024-08-09T09:05:00Z">
            <w:rPr/>
          </w:rPrChange>
        </w:rPr>
        <w:t xml:space="preserve"> </w:t>
      </w:r>
      <w:ins w:id="1997" w:author="Bilal Hahsmat" w:date="2024-08-07T20:35:00Z">
        <w:r w:rsidR="00E24535" w:rsidRPr="00DF050C">
          <w:rPr>
            <w:color w:val="FF0000"/>
            <w:highlight w:val="yellow"/>
            <w:rPrChange w:id="1998" w:author="Shireen Khan" w:date="2024-08-09T09:05:00Z">
              <w:rPr/>
            </w:rPrChange>
          </w:rPr>
          <w:t xml:space="preserve">I don’t agree with this; please architect come up with a better method to be able to fix older m/ archived </w:t>
        </w:r>
      </w:ins>
      <w:ins w:id="1999" w:author="Bilal Hahsmat" w:date="2024-08-07T20:36:00Z">
        <w:r w:rsidR="00E24535" w:rsidRPr="00DF050C">
          <w:rPr>
            <w:color w:val="FF0000"/>
            <w:highlight w:val="yellow"/>
            <w:rPrChange w:id="2000" w:author="Shireen Khan" w:date="2024-08-09T09:05:00Z">
              <w:rPr/>
            </w:rPrChange>
          </w:rPr>
          <w:t>messages. How can we do that; please have him see me in person with you</w:t>
        </w:r>
        <w:r w:rsidR="00E24535" w:rsidRPr="0092103C">
          <w:rPr>
            <w:color w:val="FF0000"/>
            <w:rPrChange w:id="2001" w:author="Shireen Khan" w:date="2024-08-20T04:51:00Z">
              <w:rPr/>
            </w:rPrChange>
          </w:rPr>
          <w:t xml:space="preserve">. </w:t>
        </w:r>
      </w:ins>
      <w:ins w:id="2002" w:author="Shireen Khan" w:date="2024-08-16T07:02:00Z">
        <w:r w:rsidR="008E1E02" w:rsidRPr="0092103C">
          <w:rPr>
            <w:rPrChange w:id="2003" w:author="Shireen Khan" w:date="2024-08-20T04:51:00Z">
              <w:rPr>
                <w:color w:val="FF0000"/>
                <w:highlight w:val="yellow"/>
              </w:rPr>
            </w:rPrChange>
          </w:rPr>
          <w:t>[</w:t>
        </w:r>
      </w:ins>
      <w:ins w:id="2004" w:author="Shireen Khan" w:date="2024-08-20T04:52:00Z">
        <w:r w:rsidR="00F23336" w:rsidRPr="00F23336">
          <w:rPr>
            <w:b/>
            <w:rPrChange w:id="2005" w:author="Shireen Khan" w:date="2024-08-20T04:52:00Z">
              <w:rPr/>
            </w:rPrChange>
          </w:rPr>
          <w:t>Dev will discuss this in-person with BH</w:t>
        </w:r>
      </w:ins>
      <w:ins w:id="2006" w:author="Shireen Khan" w:date="2024-08-16T07:02:00Z">
        <w:r w:rsidR="008E1E02" w:rsidRPr="0092103C">
          <w:rPr>
            <w:rPrChange w:id="2007" w:author="Shireen Khan" w:date="2024-08-20T04:51:00Z">
              <w:rPr>
                <w:color w:val="FF0000"/>
                <w:highlight w:val="yellow"/>
              </w:rPr>
            </w:rPrChange>
          </w:rPr>
          <w:t>]</w:t>
        </w:r>
      </w:ins>
    </w:p>
    <w:p w14:paraId="69BC0F0A" w14:textId="2A5206D4" w:rsidR="00772D84" w:rsidRDefault="00772D84" w:rsidP="00876B6C">
      <w:pPr>
        <w:pStyle w:val="ListParagraph"/>
        <w:numPr>
          <w:ilvl w:val="0"/>
          <w:numId w:val="16"/>
        </w:numPr>
      </w:pPr>
      <w:r>
        <w:t xml:space="preserve">User </w:t>
      </w:r>
      <w:ins w:id="2008" w:author="Bilal Hahsmat" w:date="2024-08-07T20:36:00Z">
        <w:r w:rsidR="00E24535">
          <w:t xml:space="preserve">can </w:t>
        </w:r>
      </w:ins>
      <w:del w:id="2009" w:author="Bilal Hahsmat" w:date="2024-08-07T20:36:00Z">
        <w:r w:rsidDel="00E24535">
          <w:delText xml:space="preserve">will be able to </w:delText>
        </w:r>
      </w:del>
      <w:r>
        <w:t xml:space="preserve">see the </w:t>
      </w:r>
      <w:ins w:id="2010" w:author="Bilal Hahsmat" w:date="2024-08-07T20:36:00Z">
        <w:r w:rsidR="00E24535">
          <w:t xml:space="preserve">message </w:t>
        </w:r>
      </w:ins>
      <w:r>
        <w:t xml:space="preserve">‘History’ </w:t>
      </w:r>
      <w:del w:id="2011" w:author="Bilal Hahsmat" w:date="2024-08-07T20:36:00Z">
        <w:r w:rsidDel="00E24535">
          <w:delText xml:space="preserve">of the message transaction </w:delText>
        </w:r>
      </w:del>
      <w:r>
        <w:t>but will not be able to download the message files</w:t>
      </w:r>
      <w:ins w:id="2012" w:author="Bilal Hahsmat" w:date="2024-08-07T20:36:00Z">
        <w:r w:rsidR="00E24535">
          <w:t xml:space="preserve"> from here</w:t>
        </w:r>
      </w:ins>
      <w:r>
        <w:t>.</w:t>
      </w:r>
    </w:p>
    <w:p w14:paraId="6E99EF03" w14:textId="335FC357" w:rsidR="00AE289B" w:rsidRDefault="00AE289B" w:rsidP="00AE289B">
      <w:pPr>
        <w:pStyle w:val="Heading1"/>
        <w:rPr>
          <w:ins w:id="2013" w:author="Shireen Khan" w:date="2024-08-19T03:03:00Z"/>
        </w:rPr>
      </w:pPr>
      <w:bookmarkStart w:id="2014" w:name="_Toc175197881"/>
      <w:r>
        <w:t xml:space="preserve">4 </w:t>
      </w:r>
      <w:r w:rsidR="00A4004D" w:rsidRPr="004E0BFB">
        <w:t>User Interface</w:t>
      </w:r>
      <w:bookmarkEnd w:id="2014"/>
    </w:p>
    <w:p w14:paraId="7BD5A948" w14:textId="15734634" w:rsidR="005118C3" w:rsidRDefault="005118C3" w:rsidP="005118C3">
      <w:pPr>
        <w:rPr>
          <w:ins w:id="2015" w:author="Shireen Khan" w:date="2024-08-19T03:04:00Z"/>
        </w:rPr>
      </w:pPr>
      <w:ins w:id="2016" w:author="Shireen Khan" w:date="2024-08-19T03:03:00Z">
        <w:r>
          <w:t xml:space="preserve">Here is </w:t>
        </w:r>
      </w:ins>
      <w:ins w:id="2017" w:author="Shireen Khan" w:date="2024-08-19T03:04:00Z">
        <w:r>
          <w:t>the figma link to prototype</w:t>
        </w:r>
      </w:ins>
    </w:p>
    <w:p w14:paraId="0258F42A" w14:textId="49EF473D" w:rsidR="005118C3" w:rsidRDefault="005118C3" w:rsidP="005118C3">
      <w:pPr>
        <w:rPr>
          <w:ins w:id="2018" w:author="Shireen Khan" w:date="2024-08-19T03:04:00Z"/>
        </w:rPr>
      </w:pPr>
      <w:ins w:id="2019" w:author="Shireen Khan" w:date="2024-08-19T03:04:00Z">
        <w:r>
          <w:fldChar w:fldCharType="begin"/>
        </w:r>
        <w:r>
          <w:instrText xml:space="preserve"> HYPERLINK "</w:instrText>
        </w:r>
        <w:r w:rsidRPr="005118C3">
          <w:instrText>https://www.figma.com/proto/qDlM4clYmnroibHAU9deBR/Interface-Hub-%2F-Ali?page-id=0%3A1&amp;node-id=1-6203&amp;viewport=752%2C290%2C0.29&amp;t=QD0RYCSd3vTHG6bG-1&amp;scaling=min-zoom&amp;content-scaling=fixed&amp;starting-point-node-id=1%3A6203</w:instrText>
        </w:r>
        <w:r>
          <w:instrText xml:space="preserve">" </w:instrText>
        </w:r>
        <w:r>
          <w:fldChar w:fldCharType="separate"/>
        </w:r>
        <w:r w:rsidRPr="001C492F">
          <w:rPr>
            <w:rStyle w:val="Hyperlink"/>
          </w:rPr>
          <w:t>https://www.figma.com/proto/qDlM4clYmnroibHAU9deBR/Interface-Hub-%2F-Ali?page-id=0%3A1&amp;node-id=1-6203&amp;viewport=752%2C290%2C0.29&amp;t=QD0RYCSd3vTHG6bG-1&amp;scaling=min-zoom&amp;content-scaling=fixed&amp;starting-point-node-id=1%3A6203</w:t>
        </w:r>
        <w:r>
          <w:fldChar w:fldCharType="end"/>
        </w:r>
      </w:ins>
    </w:p>
    <w:p w14:paraId="0B5B6180" w14:textId="7B8CDBBA" w:rsidR="005118C3" w:rsidRPr="0094084C" w:rsidDel="005118C3" w:rsidRDefault="005118C3">
      <w:pPr>
        <w:rPr>
          <w:del w:id="2020" w:author="Shireen Khan" w:date="2024-08-19T03:04:00Z"/>
        </w:rPr>
        <w:pPrChange w:id="2021" w:author="Shireen Khan" w:date="2024-08-19T03:03:00Z">
          <w:pPr>
            <w:pStyle w:val="Heading1"/>
          </w:pPr>
        </w:pPrChange>
      </w:pPr>
    </w:p>
    <w:p w14:paraId="22733403" w14:textId="77777777" w:rsidR="00AE289B" w:rsidRDefault="00AE289B" w:rsidP="00F207B9">
      <w:r>
        <w:t>Here is the figma link to concept design</w:t>
      </w:r>
    </w:p>
    <w:p w14:paraId="389F1C8D" w14:textId="242A257E" w:rsidR="00ED3757" w:rsidRDefault="009A34FC" w:rsidP="00F207B9">
      <w:pPr>
        <w:rPr>
          <w:ins w:id="2022" w:author="Shireen Khan" w:date="2024-08-19T03:05:00Z"/>
          <w:rStyle w:val="Hyperlink"/>
        </w:rPr>
      </w:pPr>
      <w:hyperlink r:id="rId62" w:history="1">
        <w:r w:rsidR="00A80584" w:rsidRPr="00E13CF5">
          <w:rPr>
            <w:rStyle w:val="Hyperlink"/>
          </w:rPr>
          <w:t>https://www.figma.com/proto/bMNuKqsR3dP0uEQpWMco9H/Untitled?node-id=1794-28401&amp;t=eNMVxqawlUMrGFTI-0&amp;scaling=min-zoom&amp;content-scaling=fixed&amp;page-id=0%3A1&amp;starting-point-node-id=1794%3A28401</w:t>
        </w:r>
      </w:hyperlink>
    </w:p>
    <w:p w14:paraId="7FED183A" w14:textId="42C7974A" w:rsidR="00B2426A" w:rsidRDefault="00B04258">
      <w:pPr>
        <w:pStyle w:val="Heading1"/>
        <w:rPr>
          <w:ins w:id="2023" w:author="Shireen Khan" w:date="2024-08-19T03:05:00Z"/>
        </w:rPr>
        <w:pPrChange w:id="2024" w:author="Shireen Khan" w:date="2024-08-19T04:27:00Z">
          <w:pPr/>
        </w:pPrChange>
      </w:pPr>
      <w:bookmarkStart w:id="2025" w:name="_Toc175197882"/>
      <w:ins w:id="2026" w:author="Shireen Khan" w:date="2024-08-19T03:05:00Z">
        <w:r w:rsidRPr="0094084C">
          <w:t>5 Feedbacks</w:t>
        </w:r>
        <w:bookmarkEnd w:id="2025"/>
      </w:ins>
    </w:p>
    <w:p w14:paraId="6E3F2659" w14:textId="58A3BD2A" w:rsidR="00A57158" w:rsidRDefault="00A57158" w:rsidP="00F207B9">
      <w:pPr>
        <w:rPr>
          <w:ins w:id="2027" w:author="Shireen Khan" w:date="2024-08-20T05:24:00Z"/>
          <w:u w:val="single"/>
        </w:rPr>
      </w:pPr>
      <w:ins w:id="2028" w:author="Shireen Khan" w:date="2024-08-19T04:19:00Z">
        <w:r w:rsidRPr="00A57158">
          <w:rPr>
            <w:u w:val="single"/>
            <w:rPrChange w:id="2029" w:author="Shireen Khan" w:date="2024-08-19T04:19:00Z">
              <w:rPr>
                <w:b/>
              </w:rPr>
            </w:rPrChange>
          </w:rPr>
          <w:t>Craig’s</w:t>
        </w:r>
      </w:ins>
    </w:p>
    <w:p w14:paraId="7EE09EA6" w14:textId="6531F517" w:rsidR="00A57158" w:rsidRDefault="00A57158" w:rsidP="00A57158">
      <w:pPr>
        <w:rPr>
          <w:ins w:id="2030" w:author="Shireen Khan" w:date="2024-08-22T05:36:00Z"/>
        </w:rPr>
      </w:pPr>
      <w:ins w:id="2031" w:author="Shireen Khan" w:date="2024-08-19T04:22:00Z">
        <w:r w:rsidRPr="0096585C">
          <w:rPr>
            <w:b/>
            <w:highlight w:val="green"/>
            <w:rPrChange w:id="2032" w:author="Shireen Khan" w:date="2024-08-19T04:22:00Z">
              <w:rPr>
                <w:u w:val="single"/>
              </w:rPr>
            </w:rPrChange>
          </w:rPr>
          <w:t>Split Lab/Radiology Tabs</w:t>
        </w:r>
        <w:r w:rsidRPr="00A57158">
          <w:rPr>
            <w:b/>
            <w:rPrChange w:id="2033" w:author="Shireen Khan" w:date="2024-08-19T04:22:00Z">
              <w:rPr>
                <w:u w:val="single"/>
              </w:rPr>
            </w:rPrChange>
          </w:rPr>
          <w:t>:</w:t>
        </w:r>
      </w:ins>
      <w:ins w:id="2034" w:author="Shireen Khan" w:date="2024-08-19T04:34:00Z">
        <w:r w:rsidR="00E54F22">
          <w:rPr>
            <w:b/>
          </w:rPr>
          <w:t xml:space="preserve"> </w:t>
        </w:r>
      </w:ins>
      <w:ins w:id="2035" w:author="Shireen Khan" w:date="2024-08-19T04:22:00Z">
        <w:r w:rsidRPr="00A57158">
          <w:rPr>
            <w:rPrChange w:id="2036" w:author="Shireen Khan" w:date="2024-08-19T04:22:00Z">
              <w:rPr>
                <w:u w:val="single"/>
              </w:rPr>
            </w:rPrChange>
          </w:rPr>
          <w:t>To address the high volume of messages in each module and to better manage user views, separate the lab and radiology tabs. This change will allow users to view the order numbers for each type without needing to apply filters.</w:t>
        </w:r>
      </w:ins>
    </w:p>
    <w:p w14:paraId="149F1FE9" w14:textId="130ED165" w:rsidR="0021195D" w:rsidRDefault="0021195D" w:rsidP="00A57158">
      <w:pPr>
        <w:rPr>
          <w:ins w:id="2037" w:author="Shireen Khan" w:date="2024-08-19T04:23:00Z"/>
        </w:rPr>
      </w:pPr>
      <w:ins w:id="2038" w:author="Shireen Khan" w:date="2024-08-19T04:23:00Z">
        <w:r w:rsidRPr="0096585C">
          <w:rPr>
            <w:b/>
            <w:highlight w:val="green"/>
            <w:rPrChange w:id="2039" w:author="Shireen Khan" w:date="2024-08-19T04:23:00Z">
              <w:rPr/>
            </w:rPrChange>
          </w:rPr>
          <w:t xml:space="preserve">Ability to </w:t>
        </w:r>
      </w:ins>
      <w:ins w:id="2040" w:author="Shireen Khan" w:date="2024-08-19T04:22:00Z">
        <w:r w:rsidRPr="0096585C">
          <w:rPr>
            <w:b/>
            <w:highlight w:val="green"/>
            <w:rPrChange w:id="2041" w:author="Shireen Khan" w:date="2024-08-19T04:23:00Z">
              <w:rPr/>
            </w:rPrChange>
          </w:rPr>
          <w:t>Drag</w:t>
        </w:r>
      </w:ins>
      <w:ins w:id="2042" w:author="Shireen Khan" w:date="2024-08-19T04:23:00Z">
        <w:r w:rsidRPr="0096585C">
          <w:rPr>
            <w:b/>
            <w:highlight w:val="green"/>
            <w:rPrChange w:id="2043" w:author="Shireen Khan" w:date="2024-08-19T04:23:00Z">
              <w:rPr/>
            </w:rPrChange>
          </w:rPr>
          <w:t xml:space="preserve"> and</w:t>
        </w:r>
      </w:ins>
      <w:ins w:id="2044" w:author="Shireen Khan" w:date="2024-08-19T04:22:00Z">
        <w:r w:rsidRPr="0096585C">
          <w:rPr>
            <w:b/>
            <w:highlight w:val="green"/>
            <w:rPrChange w:id="2045" w:author="Shireen Khan" w:date="2024-08-19T04:23:00Z">
              <w:rPr/>
            </w:rPrChange>
          </w:rPr>
          <w:t xml:space="preserve"> Drop T</w:t>
        </w:r>
      </w:ins>
      <w:ins w:id="2046" w:author="Shireen Khan" w:date="2024-08-19T04:23:00Z">
        <w:r w:rsidRPr="0096585C">
          <w:rPr>
            <w:b/>
            <w:highlight w:val="green"/>
            <w:rPrChange w:id="2047" w:author="Shireen Khan" w:date="2024-08-19T04:23:00Z">
              <w:rPr/>
            </w:rPrChange>
          </w:rPr>
          <w:t>abs</w:t>
        </w:r>
      </w:ins>
      <w:ins w:id="2048" w:author="Shireen Khan" w:date="2024-08-19T04:24:00Z">
        <w:r w:rsidR="00C33317" w:rsidRPr="0096585C">
          <w:rPr>
            <w:b/>
            <w:highlight w:val="green"/>
          </w:rPr>
          <w:t>:</w:t>
        </w:r>
      </w:ins>
      <w:ins w:id="2049" w:author="Shireen Khan" w:date="2024-08-19T04:34:00Z">
        <w:r w:rsidR="00E54F22">
          <w:rPr>
            <w:b/>
          </w:rPr>
          <w:t xml:space="preserve"> </w:t>
        </w:r>
      </w:ins>
      <w:ins w:id="2050" w:author="Shireen Khan" w:date="2024-08-19T04:23:00Z">
        <w:r>
          <w:t>We can implement filters to add tabs and potentially drag-and-drop functionality to reorder them.</w:t>
        </w:r>
      </w:ins>
    </w:p>
    <w:p w14:paraId="01A078C8" w14:textId="2582897D" w:rsidR="00C33317" w:rsidRDefault="00C33317" w:rsidP="00C33317">
      <w:pPr>
        <w:rPr>
          <w:ins w:id="2051" w:author="Shireen Khan" w:date="2024-08-19T04:24:00Z"/>
        </w:rPr>
      </w:pPr>
      <w:ins w:id="2052" w:author="Shireen Khan" w:date="2024-08-19T04:24:00Z">
        <w:r w:rsidRPr="0096585C">
          <w:rPr>
            <w:b/>
            <w:highlight w:val="green"/>
          </w:rPr>
          <w:t>Permission-Based Notifications</w:t>
        </w:r>
        <w:r w:rsidRPr="00C33317">
          <w:rPr>
            <w:b/>
          </w:rPr>
          <w:t>:</w:t>
        </w:r>
      </w:ins>
      <w:ins w:id="2053" w:author="Shireen Khan" w:date="2024-08-19T04:34:00Z">
        <w:r w:rsidR="00E54F22">
          <w:rPr>
            <w:b/>
          </w:rPr>
          <w:t xml:space="preserve"> </w:t>
        </w:r>
      </w:ins>
      <w:ins w:id="2054" w:author="Shireen Khan" w:date="2024-08-19T04:24:00Z">
        <w:r w:rsidRPr="00C33317">
          <w:rPr>
            <w:rPrChange w:id="2055" w:author="Shireen Khan" w:date="2024-08-19T04:24:00Z">
              <w:rPr>
                <w:b/>
              </w:rPr>
            </w:rPrChange>
          </w:rPr>
          <w:t>Notifications should be permission-based. In larger practices, specific users are designated to manage the tracking page or problem list, so notifications should be restricted to relevant users to avoid unnecessary alerts.</w:t>
        </w:r>
      </w:ins>
    </w:p>
    <w:p w14:paraId="5777C653" w14:textId="2BC3C3CA" w:rsidR="00483E3A" w:rsidRDefault="00483E3A" w:rsidP="00483E3A">
      <w:pPr>
        <w:rPr>
          <w:ins w:id="2056" w:author="Shireen Khan" w:date="2024-08-19T04:25:00Z"/>
        </w:rPr>
      </w:pPr>
      <w:ins w:id="2057" w:author="Shireen Khan" w:date="2024-08-19T04:24:00Z">
        <w:r w:rsidRPr="0096585C">
          <w:rPr>
            <w:b/>
            <w:highlight w:val="green"/>
            <w:rPrChange w:id="2058" w:author="Shireen Khan" w:date="2024-08-19T04:24:00Z">
              <w:rPr/>
            </w:rPrChange>
          </w:rPr>
          <w:t>Bulk Reprocessing</w:t>
        </w:r>
        <w:r w:rsidRPr="00483E3A">
          <w:rPr>
            <w:b/>
            <w:rPrChange w:id="2059" w:author="Shireen Khan" w:date="2024-08-19T04:24:00Z">
              <w:rPr/>
            </w:rPrChange>
          </w:rPr>
          <w:t>:</w:t>
        </w:r>
      </w:ins>
      <w:ins w:id="2060" w:author="Shireen Khan" w:date="2024-08-19T04:34:00Z">
        <w:r w:rsidR="00E54F22">
          <w:rPr>
            <w:b/>
          </w:rPr>
          <w:t xml:space="preserve"> </w:t>
        </w:r>
      </w:ins>
      <w:ins w:id="2061" w:author="Shireen Khan" w:date="2024-08-19T04:24:00Z">
        <w:r>
          <w:t>Enable bulk reprocessing for messages that get stuck in problem lists, particularly when the vendor service is down. This is a common need</w:t>
        </w:r>
      </w:ins>
      <w:ins w:id="2062" w:author="Shireen Khan" w:date="2024-08-19T04:25:00Z">
        <w:r w:rsidR="00E04F8E">
          <w:t>.</w:t>
        </w:r>
      </w:ins>
    </w:p>
    <w:p w14:paraId="5F6306CF" w14:textId="40A2FEC7" w:rsidR="004D1271" w:rsidRDefault="004D1271" w:rsidP="004D1271">
      <w:pPr>
        <w:rPr>
          <w:ins w:id="2063" w:author="Shireen Khan" w:date="2024-08-19T04:25:00Z"/>
        </w:rPr>
      </w:pPr>
      <w:ins w:id="2064" w:author="Shireen Khan" w:date="2024-08-19T04:25:00Z">
        <w:r w:rsidRPr="0096585C">
          <w:rPr>
            <w:b/>
            <w:highlight w:val="green"/>
          </w:rPr>
          <w:t>No Need of Note Section with Message:</w:t>
        </w:r>
      </w:ins>
      <w:ins w:id="2065" w:author="Shireen Khan" w:date="2024-08-19T04:34:00Z">
        <w:r w:rsidR="00E54F22">
          <w:rPr>
            <w:b/>
          </w:rPr>
          <w:t xml:space="preserve"> </w:t>
        </w:r>
      </w:ins>
      <w:ins w:id="2066" w:author="Shireen Khan" w:date="2024-08-19T04:25:00Z">
        <w:r w:rsidRPr="008028B7">
          <w:t>There is no use case of having a note with incoming and outgoing message. The messages details on the dashboard are self-explanatory and do not require additional context.</w:t>
        </w:r>
      </w:ins>
    </w:p>
    <w:p w14:paraId="31103249" w14:textId="3AD1018D" w:rsidR="0089424E" w:rsidRDefault="0089424E" w:rsidP="0089424E">
      <w:pPr>
        <w:rPr>
          <w:ins w:id="2067" w:author="Shireen Khan" w:date="2024-08-20T05:23:00Z"/>
        </w:rPr>
      </w:pPr>
      <w:ins w:id="2068" w:author="Shireen Khan" w:date="2024-08-19T04:26:00Z">
        <w:r w:rsidRPr="0096585C">
          <w:rPr>
            <w:b/>
            <w:highlight w:val="green"/>
          </w:rPr>
          <w:t>‘All’ Tab Not Required:</w:t>
        </w:r>
      </w:ins>
      <w:ins w:id="2069" w:author="Shireen Khan" w:date="2024-08-19T04:34:00Z">
        <w:r w:rsidR="00E54F22">
          <w:rPr>
            <w:b/>
          </w:rPr>
          <w:t xml:space="preserve"> </w:t>
        </w:r>
      </w:ins>
      <w:ins w:id="2070" w:author="Shireen Khan" w:date="2024-08-19T04:26:00Z">
        <w:r w:rsidRPr="00142BBA">
          <w:t>The ‘All’ Tab is intended to give a broad view of messages from all components in one place. However, displaying such a large volume of messages can be overwhelming for the user. Since users can already access these messages through their respective component tabs, removing the ‘All’ Tab would reduce redundancy and streamline the interface, making it more user-friendly.</w:t>
        </w:r>
      </w:ins>
    </w:p>
    <w:p w14:paraId="763E1663" w14:textId="63A30D41" w:rsidR="0067426A" w:rsidRDefault="0067426A" w:rsidP="0089424E">
      <w:pPr>
        <w:rPr>
          <w:ins w:id="2071" w:author="Shireen Khan" w:date="2024-08-20T05:23:00Z"/>
        </w:rPr>
      </w:pPr>
      <w:ins w:id="2072" w:author="Shireen Khan" w:date="2024-08-20T05:23:00Z">
        <w:r w:rsidRPr="0096585C">
          <w:rPr>
            <w:b/>
            <w:highlight w:val="green"/>
            <w:rPrChange w:id="2073" w:author="Shireen Khan" w:date="2024-08-20T05:23:00Z">
              <w:rPr/>
            </w:rPrChange>
          </w:rPr>
          <w:t>Remove</w:t>
        </w:r>
        <w:r w:rsidRPr="0096585C">
          <w:rPr>
            <w:highlight w:val="green"/>
          </w:rPr>
          <w:t xml:space="preserve"> </w:t>
        </w:r>
        <w:r w:rsidRPr="0096585C">
          <w:rPr>
            <w:b/>
            <w:highlight w:val="green"/>
          </w:rPr>
          <w:t>Data Mismatch Issues from</w:t>
        </w:r>
      </w:ins>
      <w:ins w:id="2074" w:author="Shireen Khan" w:date="2024-08-20T05:24:00Z">
        <w:r w:rsidRPr="0096585C">
          <w:rPr>
            <w:b/>
            <w:highlight w:val="green"/>
          </w:rPr>
          <w:t xml:space="preserve"> the Interface Hub </w:t>
        </w:r>
      </w:ins>
      <w:ins w:id="2075" w:author="Shireen Khan" w:date="2024-08-20T05:23:00Z">
        <w:r w:rsidRPr="0096585C">
          <w:rPr>
            <w:b/>
            <w:highlight w:val="green"/>
          </w:rPr>
          <w:t>Tracking</w:t>
        </w:r>
      </w:ins>
    </w:p>
    <w:p w14:paraId="34761B35" w14:textId="4C51C73B" w:rsidR="0067426A" w:rsidRDefault="0067426A" w:rsidP="0089424E">
      <w:pPr>
        <w:rPr>
          <w:ins w:id="2076" w:author="Shireen Khan" w:date="2024-08-20T05:26:00Z"/>
          <w:rStyle w:val="ui-provider"/>
        </w:rPr>
      </w:pPr>
      <w:ins w:id="2077" w:author="Shireen Khan" w:date="2024-08-20T05:23:00Z">
        <w:r>
          <w:rPr>
            <w:rStyle w:val="ui-provider"/>
          </w:rPr>
          <w:t xml:space="preserve">Agreed to remove but practices who receive results from hospitals are huge in numbers, it may result in spam for them. We should remove this from tracking and show in lab result listing with additional filter like "problem list" or "mismatch result" </w:t>
        </w:r>
      </w:ins>
      <w:ins w:id="2078" w:author="Shireen Khan" w:date="2024-08-20T05:24:00Z">
        <w:r>
          <w:rPr>
            <w:rStyle w:val="ui-provider"/>
          </w:rPr>
          <w:t>etc.</w:t>
        </w:r>
      </w:ins>
      <w:ins w:id="2079" w:author="Shireen Khan" w:date="2024-08-20T05:23:00Z">
        <w:r>
          <w:rPr>
            <w:rStyle w:val="ui-provider"/>
          </w:rPr>
          <w:t xml:space="preserve"> so they can view these results when they want to. By </w:t>
        </w:r>
      </w:ins>
      <w:ins w:id="2080" w:author="Shireen Khan" w:date="2024-08-20T05:24:00Z">
        <w:r>
          <w:rPr>
            <w:rStyle w:val="ui-provider"/>
          </w:rPr>
          <w:t>default,</w:t>
        </w:r>
      </w:ins>
      <w:ins w:id="2081" w:author="Shireen Khan" w:date="2024-08-20T05:23:00Z">
        <w:r>
          <w:rPr>
            <w:rStyle w:val="ui-provider"/>
          </w:rPr>
          <w:t xml:space="preserve"> it </w:t>
        </w:r>
      </w:ins>
      <w:ins w:id="2082" w:author="Shireen Khan" w:date="2024-08-20T05:24:00Z">
        <w:r>
          <w:rPr>
            <w:rStyle w:val="ui-provider"/>
          </w:rPr>
          <w:t>shouldn’t</w:t>
        </w:r>
      </w:ins>
      <w:ins w:id="2083" w:author="Shireen Khan" w:date="2024-08-20T05:23:00Z">
        <w:r>
          <w:rPr>
            <w:rStyle w:val="ui-provider"/>
          </w:rPr>
          <w:t xml:space="preserve"> be shown just like this</w:t>
        </w:r>
      </w:ins>
      <w:ins w:id="2084" w:author="Shireen Khan" w:date="2024-08-20T05:24:00Z">
        <w:r>
          <w:rPr>
            <w:rStyle w:val="ui-provider"/>
          </w:rPr>
          <w:t>.</w:t>
        </w:r>
      </w:ins>
    </w:p>
    <w:p w14:paraId="6F75DA10" w14:textId="77777777" w:rsidR="00F94177" w:rsidRDefault="00F94177" w:rsidP="00F94177">
      <w:pPr>
        <w:rPr>
          <w:ins w:id="2085" w:author="Shireen Khan" w:date="2024-08-20T05:26:00Z"/>
          <w:b/>
        </w:rPr>
      </w:pPr>
      <w:ins w:id="2086" w:author="Shireen Khan" w:date="2024-08-20T05:26:00Z">
        <w:r w:rsidRPr="0096585C">
          <w:rPr>
            <w:b/>
            <w:highlight w:val="green"/>
          </w:rPr>
          <w:t>Rename Pending Status to ‘Queued’:</w:t>
        </w:r>
      </w:ins>
    </w:p>
    <w:p w14:paraId="173B9D1D" w14:textId="192F2E00" w:rsidR="00F94177" w:rsidRPr="00F94177" w:rsidRDefault="00F94177" w:rsidP="00F94177">
      <w:pPr>
        <w:rPr>
          <w:ins w:id="2087" w:author="Shireen Khan" w:date="2024-08-20T05:26:00Z"/>
          <w:rFonts w:ascii="manual order" w:hAnsi="manual order"/>
          <w:rPrChange w:id="2088" w:author="Shireen Khan" w:date="2024-08-20T05:28:00Z">
            <w:rPr>
              <w:ins w:id="2089" w:author="Shireen Khan" w:date="2024-08-20T05:26:00Z"/>
              <w:rFonts w:ascii="manual order" w:hAnsi="manual order"/>
              <w:b/>
            </w:rPr>
          </w:rPrChange>
        </w:rPr>
      </w:pPr>
      <w:ins w:id="2090" w:author="Shireen Khan" w:date="2024-08-20T05:26:00Z">
        <w:r w:rsidRPr="00F94177">
          <w:rPr>
            <w:rPrChange w:id="2091" w:author="Shireen Khan" w:date="2024-08-20T05:28:00Z">
              <w:rPr>
                <w:b/>
              </w:rPr>
            </w:rPrChange>
          </w:rPr>
          <w:t>The status s</w:t>
        </w:r>
      </w:ins>
      <w:ins w:id="2092" w:author="Shireen Khan" w:date="2024-08-20T05:27:00Z">
        <w:r w:rsidRPr="00F94177">
          <w:rPr>
            <w:rPrChange w:id="2093" w:author="Shireen Khan" w:date="2024-08-20T05:28:00Z">
              <w:rPr>
                <w:b/>
              </w:rPr>
            </w:rPrChange>
          </w:rPr>
          <w:t xml:space="preserve">hould be Queued since this bucket will contain Messages that are to be automatically transmitted and are in queue. </w:t>
        </w:r>
      </w:ins>
    </w:p>
    <w:p w14:paraId="4B908180" w14:textId="457861B9" w:rsidR="00F94177" w:rsidRPr="00F94177" w:rsidRDefault="00F94177" w:rsidP="00F94177">
      <w:pPr>
        <w:rPr>
          <w:ins w:id="2094" w:author="Shireen Khan" w:date="2024-08-20T05:29:00Z"/>
          <w:b/>
          <w:rPrChange w:id="2095" w:author="Shireen Khan" w:date="2024-08-20T05:30:00Z">
            <w:rPr>
              <w:ins w:id="2096" w:author="Shireen Khan" w:date="2024-08-20T05:29:00Z"/>
            </w:rPr>
          </w:rPrChange>
        </w:rPr>
      </w:pPr>
      <w:ins w:id="2097" w:author="Shireen Khan" w:date="2024-08-20T05:29:00Z">
        <w:r w:rsidRPr="0096585C">
          <w:rPr>
            <w:b/>
            <w:highlight w:val="yellow"/>
            <w:rPrChange w:id="2098" w:author="Shireen Khan" w:date="2024-08-20T05:30:00Z">
              <w:rPr/>
            </w:rPrChange>
          </w:rPr>
          <w:t xml:space="preserve">No Need to Show ‘Send Attempts’ with </w:t>
        </w:r>
      </w:ins>
      <w:ins w:id="2099" w:author="Shireen Khan" w:date="2024-08-20T05:30:00Z">
        <w:r w:rsidRPr="0096585C">
          <w:rPr>
            <w:b/>
            <w:highlight w:val="yellow"/>
          </w:rPr>
          <w:t>S</w:t>
        </w:r>
      </w:ins>
      <w:ins w:id="2100" w:author="Shireen Khan" w:date="2024-08-20T05:29:00Z">
        <w:r w:rsidRPr="0096585C">
          <w:rPr>
            <w:b/>
            <w:highlight w:val="yellow"/>
            <w:rPrChange w:id="2101" w:author="Shireen Khan" w:date="2024-08-20T05:30:00Z">
              <w:rPr/>
            </w:rPrChange>
          </w:rPr>
          <w:t xml:space="preserve">ent </w:t>
        </w:r>
      </w:ins>
      <w:ins w:id="2102" w:author="Shireen Khan" w:date="2024-08-20T05:30:00Z">
        <w:r w:rsidRPr="0096585C">
          <w:rPr>
            <w:b/>
            <w:highlight w:val="yellow"/>
          </w:rPr>
          <w:t>M</w:t>
        </w:r>
      </w:ins>
      <w:ins w:id="2103" w:author="Shireen Khan" w:date="2024-08-20T05:29:00Z">
        <w:r w:rsidRPr="0096585C">
          <w:rPr>
            <w:b/>
            <w:highlight w:val="yellow"/>
            <w:rPrChange w:id="2104" w:author="Shireen Khan" w:date="2024-08-20T05:30:00Z">
              <w:rPr/>
            </w:rPrChange>
          </w:rPr>
          <w:t>essages</w:t>
        </w:r>
      </w:ins>
      <w:ins w:id="2105" w:author="Shireen Khan" w:date="2024-08-20T05:30:00Z">
        <w:r w:rsidRPr="0096585C">
          <w:rPr>
            <w:b/>
            <w:highlight w:val="yellow"/>
          </w:rPr>
          <w:t>:</w:t>
        </w:r>
      </w:ins>
    </w:p>
    <w:p w14:paraId="59232C49" w14:textId="1C6F69E2" w:rsidR="00F94177" w:rsidRDefault="00F94177" w:rsidP="00F94177">
      <w:pPr>
        <w:rPr>
          <w:ins w:id="2106" w:author="Shireen Khan" w:date="2024-08-19T06:24:00Z"/>
        </w:rPr>
      </w:pPr>
      <w:ins w:id="2107" w:author="Shireen Khan" w:date="2024-08-20T05:29:00Z">
        <w:r>
          <w:rPr>
            <w:rStyle w:val="ui-provider"/>
          </w:rPr>
          <w:t xml:space="preserve">No </w:t>
        </w:r>
      </w:ins>
      <w:ins w:id="2108" w:author="Shireen Khan" w:date="2024-08-20T05:30:00Z">
        <w:r w:rsidR="00EC5980">
          <w:rPr>
            <w:rStyle w:val="ui-provider"/>
          </w:rPr>
          <w:t>use case</w:t>
        </w:r>
      </w:ins>
      <w:ins w:id="2109" w:author="Shireen Khan" w:date="2024-08-20T05:29:00Z">
        <w:r>
          <w:rPr>
            <w:rStyle w:val="ui-provider"/>
          </w:rPr>
          <w:t xml:space="preserve"> for showing sent attempts. As per current implementation, if for some reason, let’s say a cure link is down or hub, order falls in the outbound problem list and we reprocess when service is up. Auto reprocessing should work 100%. </w:t>
        </w:r>
      </w:ins>
    </w:p>
    <w:p w14:paraId="725BA55B" w14:textId="77777777" w:rsidR="001F1631" w:rsidRPr="00471561" w:rsidRDefault="001F1631" w:rsidP="001F1631">
      <w:pPr>
        <w:rPr>
          <w:ins w:id="2110" w:author="Shireen Khan" w:date="2024-08-19T06:24:00Z"/>
          <w:b/>
          <w:u w:val="single"/>
        </w:rPr>
      </w:pPr>
      <w:ins w:id="2111" w:author="Shireen Khan" w:date="2024-08-19T06:24:00Z">
        <w:r w:rsidRPr="00471561">
          <w:rPr>
            <w:u w:val="single"/>
          </w:rPr>
          <w:lastRenderedPageBreak/>
          <w:t xml:space="preserve">Matt’s </w:t>
        </w:r>
      </w:ins>
    </w:p>
    <w:p w14:paraId="40E37FDF" w14:textId="77777777" w:rsidR="001F1631" w:rsidRDefault="001F1631" w:rsidP="001F1631">
      <w:pPr>
        <w:rPr>
          <w:ins w:id="2112" w:author="Shireen Khan" w:date="2024-08-19T06:24:00Z"/>
        </w:rPr>
      </w:pPr>
      <w:ins w:id="2113" w:author="Shireen Khan" w:date="2024-08-19T06:24:00Z">
        <w:r w:rsidRPr="0096585C">
          <w:rPr>
            <w:b/>
            <w:highlight w:val="green"/>
          </w:rPr>
          <w:t>Data Mismatch Issues in Lab Results Listing</w:t>
        </w:r>
        <w:r w:rsidRPr="00471561">
          <w:rPr>
            <w:b/>
          </w:rPr>
          <w:t xml:space="preserve">: </w:t>
        </w:r>
        <w:r w:rsidRPr="00471561">
          <w:t>Data Mismatch is not an error. Patient result matching for data mismatches should be handled within the Lab Results listing in the inbox, rather than through the tracking module. This error tracking module is designed to monitor and correct errors, not necessarily to serve as the primary interface for reviewing incoming lab results.</w:t>
        </w:r>
      </w:ins>
    </w:p>
    <w:p w14:paraId="72AD6740" w14:textId="77777777" w:rsidR="001F1631" w:rsidRDefault="001F1631" w:rsidP="001F1631">
      <w:pPr>
        <w:rPr>
          <w:ins w:id="2114" w:author="Shireen Khan" w:date="2024-08-19T06:24:00Z"/>
        </w:rPr>
      </w:pPr>
      <w:ins w:id="2115" w:author="Shireen Khan" w:date="2024-08-19T06:24:00Z">
        <w:r w:rsidRPr="0096585C">
          <w:rPr>
            <w:b/>
            <w:highlight w:val="green"/>
          </w:rPr>
          <w:t>No Need to View Lab Results:</w:t>
        </w:r>
        <w:r>
          <w:rPr>
            <w:b/>
          </w:rPr>
          <w:t xml:space="preserve"> </w:t>
        </w:r>
        <w:r w:rsidRPr="000D13D9">
          <w:t>Currently, there’s no need for a use case to view detailed results from the tracking module. Users primarily need to see if an order number exists, which is already shown in the Additional Info column of the Laboratory component.</w:t>
        </w:r>
      </w:ins>
    </w:p>
    <w:p w14:paraId="015EE8E8" w14:textId="77777777" w:rsidR="001F1631" w:rsidRDefault="001F1631" w:rsidP="001F1631">
      <w:pPr>
        <w:rPr>
          <w:ins w:id="2116" w:author="Shireen Khan" w:date="2024-08-19T06:24:00Z"/>
        </w:rPr>
      </w:pPr>
      <w:ins w:id="2117" w:author="Shireen Khan" w:date="2024-08-19T06:24:00Z">
        <w:r w:rsidRPr="0096585C">
          <w:rPr>
            <w:b/>
            <w:highlight w:val="green"/>
          </w:rPr>
          <w:t>Remove Option to Manual Send Pending Orders:</w:t>
        </w:r>
        <w:r>
          <w:rPr>
            <w:b/>
          </w:rPr>
          <w:t xml:space="preserve"> </w:t>
        </w:r>
        <w:r>
          <w:t>This functionality should be removed from this error tracking module too. We should allow user to send pending orders m</w:t>
        </w:r>
        <w:r w:rsidRPr="00F30A90">
          <w:t>anual</w:t>
        </w:r>
        <w:r>
          <w:t>ly from</w:t>
        </w:r>
        <w:r w:rsidRPr="00F30A90">
          <w:t xml:space="preserve"> </w:t>
        </w:r>
        <w:r>
          <w:t xml:space="preserve">the </w:t>
        </w:r>
        <w:r w:rsidRPr="00F30A90">
          <w:t>Lab Order Listing</w:t>
        </w:r>
        <w:r>
          <w:t xml:space="preserve"> Page. User should be able to view</w:t>
        </w:r>
        <w:r w:rsidRPr="00F30A90">
          <w:t xml:space="preserve"> Queued Orders </w:t>
        </w:r>
        <w:r>
          <w:t>there too.</w:t>
        </w:r>
      </w:ins>
    </w:p>
    <w:p w14:paraId="3119BA10" w14:textId="77777777" w:rsidR="001F1631" w:rsidRPr="008028B7" w:rsidRDefault="001F1631" w:rsidP="001F1631">
      <w:pPr>
        <w:rPr>
          <w:ins w:id="2118" w:author="Shireen Khan" w:date="2024-08-19T06:24:00Z"/>
          <w:b/>
        </w:rPr>
      </w:pPr>
      <w:ins w:id="2119" w:author="Shireen Khan" w:date="2024-08-19T06:24:00Z">
        <w:r w:rsidRPr="0096585C">
          <w:rPr>
            <w:b/>
            <w:highlight w:val="green"/>
          </w:rPr>
          <w:t xml:space="preserve">Remove Queued Icon from the Tracking Listing: </w:t>
        </w:r>
        <w:r w:rsidRPr="0096585C">
          <w:rPr>
            <w:highlight w:val="green"/>
          </w:rPr>
          <w:t>Since</w:t>
        </w:r>
        <w:r w:rsidRPr="008028B7">
          <w:t xml:space="preserve"> we are only displaying queued orders here, there is no need to show the queue icon with each record.</w:t>
        </w:r>
      </w:ins>
    </w:p>
    <w:p w14:paraId="0474F202" w14:textId="7C384E1D" w:rsidR="001F1631" w:rsidRDefault="001F1631" w:rsidP="001F1631">
      <w:pPr>
        <w:rPr>
          <w:ins w:id="2120" w:author="Shireen Khan" w:date="2024-08-19T06:24:00Z"/>
        </w:rPr>
      </w:pPr>
      <w:ins w:id="2121" w:author="Shireen Khan" w:date="2024-08-19T06:24:00Z">
        <w:r w:rsidRPr="0096585C">
          <w:rPr>
            <w:b/>
            <w:highlight w:val="green"/>
          </w:rPr>
          <w:t xml:space="preserve">No Need of Note Section with </w:t>
        </w:r>
        <w:proofErr w:type="spellStart"/>
        <w:proofErr w:type="gramStart"/>
        <w:r w:rsidRPr="0096585C">
          <w:rPr>
            <w:b/>
            <w:highlight w:val="green"/>
          </w:rPr>
          <w:t>Message:</w:t>
        </w:r>
        <w:r w:rsidRPr="008028B7">
          <w:t>There</w:t>
        </w:r>
        <w:proofErr w:type="spellEnd"/>
        <w:proofErr w:type="gramEnd"/>
        <w:r w:rsidRPr="008028B7">
          <w:t xml:space="preserve"> is no use case of having a note with incoming and outgoing message. The messages details on the dashboard are self-explanatory and do not require additional context.</w:t>
        </w:r>
      </w:ins>
    </w:p>
    <w:p w14:paraId="433AE830" w14:textId="5A87E2E2" w:rsidR="001F1631" w:rsidRDefault="001F1631" w:rsidP="001F1631">
      <w:pPr>
        <w:rPr>
          <w:ins w:id="2122" w:author="Shireen Khan" w:date="2024-08-21T01:36:00Z"/>
        </w:rPr>
      </w:pPr>
      <w:ins w:id="2123" w:author="Shireen Khan" w:date="2024-08-19T06:24:00Z">
        <w:r w:rsidRPr="0096585C">
          <w:rPr>
            <w:b/>
            <w:highlight w:val="green"/>
          </w:rPr>
          <w:t xml:space="preserve">‘All’ Tab Not </w:t>
        </w:r>
        <w:proofErr w:type="spellStart"/>
        <w:proofErr w:type="gramStart"/>
        <w:r w:rsidRPr="0096585C">
          <w:rPr>
            <w:b/>
            <w:highlight w:val="green"/>
          </w:rPr>
          <w:t>Required:</w:t>
        </w:r>
        <w:r w:rsidRPr="00142BBA">
          <w:t>The</w:t>
        </w:r>
        <w:proofErr w:type="spellEnd"/>
        <w:proofErr w:type="gramEnd"/>
        <w:r w:rsidRPr="00142BBA">
          <w:t xml:space="preserve"> ‘All’ Tab is intended to give a broad view of messages from all components in one place. However, displaying such a large volume of messages can be overwhelming for the user. Since users can already access these messages through their respective component tabs, removing the ‘All’ Tab would reduce redundancy and streamline the interface, making it more user-friendly.</w:t>
        </w:r>
      </w:ins>
    </w:p>
    <w:p w14:paraId="34BA32FC" w14:textId="77777777" w:rsidR="00471561" w:rsidRPr="008028B7" w:rsidRDefault="00471561" w:rsidP="00471561">
      <w:pPr>
        <w:rPr>
          <w:ins w:id="2124" w:author="Shireen Khan" w:date="2024-08-21T01:36:00Z"/>
          <w:b/>
          <w:u w:val="single"/>
        </w:rPr>
      </w:pPr>
      <w:ins w:id="2125" w:author="Shireen Khan" w:date="2024-08-21T01:36:00Z">
        <w:r>
          <w:rPr>
            <w:u w:val="single"/>
          </w:rPr>
          <w:t>Ken</w:t>
        </w:r>
        <w:r w:rsidRPr="008028B7">
          <w:rPr>
            <w:u w:val="single"/>
          </w:rPr>
          <w:t xml:space="preserve">’s </w:t>
        </w:r>
      </w:ins>
    </w:p>
    <w:p w14:paraId="72BCB7DF" w14:textId="77777777" w:rsidR="00DB50B5" w:rsidRPr="00DB50B5" w:rsidRDefault="00DB50B5" w:rsidP="00DB50B5">
      <w:pPr>
        <w:rPr>
          <w:ins w:id="2126" w:author="Shireen Khan" w:date="2024-08-21T01:38:00Z"/>
          <w:b/>
          <w:rPrChange w:id="2127" w:author="Shireen Khan" w:date="2024-08-21T01:38:00Z">
            <w:rPr>
              <w:ins w:id="2128" w:author="Shireen Khan" w:date="2024-08-21T01:38:00Z"/>
            </w:rPr>
          </w:rPrChange>
        </w:rPr>
      </w:pPr>
      <w:ins w:id="2129" w:author="Shireen Khan" w:date="2024-08-21T01:38:00Z">
        <w:r w:rsidRPr="0096585C">
          <w:rPr>
            <w:b/>
            <w:highlight w:val="yellow"/>
            <w:rPrChange w:id="2130" w:author="Shireen Khan" w:date="2024-08-21T01:38:00Z">
              <w:rPr/>
            </w:rPrChange>
          </w:rPr>
          <w:t>Application Status Integration:</w:t>
        </w:r>
      </w:ins>
    </w:p>
    <w:p w14:paraId="4CE6E9BC" w14:textId="1C415169" w:rsidR="00DB50B5" w:rsidRDefault="00DB50B5" w:rsidP="00DB50B5">
      <w:pPr>
        <w:rPr>
          <w:ins w:id="2131" w:author="Shireen Khan" w:date="2024-08-22T05:38:00Z"/>
        </w:rPr>
      </w:pPr>
      <w:ins w:id="2132" w:author="Shireen Khan" w:date="2024-08-21T01:38:00Z">
        <w:r>
          <w:t>Integrate the Application Status indicator on specific pages and link it with Status.io. Replicate this on the Orders component, and Orders and Results listing pages.</w:t>
        </w:r>
      </w:ins>
    </w:p>
    <w:p w14:paraId="4AE91058" w14:textId="4A2C09D0" w:rsidR="00F6568F" w:rsidRDefault="00F6568F" w:rsidP="00DB50B5">
      <w:pPr>
        <w:rPr>
          <w:ins w:id="2133" w:author="Shireen Khan" w:date="2024-08-22T05:38:00Z"/>
        </w:rPr>
      </w:pPr>
      <w:ins w:id="2134" w:author="Shireen Khan" w:date="2024-08-22T05:38:00Z">
        <w:r>
          <w:rPr>
            <w:noProof/>
          </w:rPr>
          <w:lastRenderedPageBreak/>
          <w:drawing>
            <wp:inline distT="0" distB="0" distL="0" distR="0" wp14:anchorId="3CA2A328" wp14:editId="61D97E00">
              <wp:extent cx="4119282" cy="1971622"/>
              <wp:effectExtent l="19050" t="19050" r="14605" b="10160"/>
              <wp:docPr id="789409193" name="Picture 7894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2294" cy="1977850"/>
                      </a:xfrm>
                      <a:prstGeom prst="rect">
                        <a:avLst/>
                      </a:prstGeom>
                      <a:ln>
                        <a:solidFill>
                          <a:schemeClr val="accent1"/>
                        </a:solidFill>
                      </a:ln>
                    </pic:spPr>
                  </pic:pic>
                </a:graphicData>
              </a:graphic>
            </wp:inline>
          </w:drawing>
        </w:r>
        <w:r>
          <w:rPr>
            <w:noProof/>
          </w:rPr>
          <w:drawing>
            <wp:inline distT="0" distB="0" distL="0" distR="0" wp14:anchorId="16815E2F" wp14:editId="538FCD61">
              <wp:extent cx="4132730" cy="1978059"/>
              <wp:effectExtent l="19050" t="19050" r="20320" b="22225"/>
              <wp:docPr id="789409194" name="Picture 78940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7231" cy="1989786"/>
                      </a:xfrm>
                      <a:prstGeom prst="rect">
                        <a:avLst/>
                      </a:prstGeom>
                      <a:ln>
                        <a:solidFill>
                          <a:schemeClr val="accent1"/>
                        </a:solidFill>
                      </a:ln>
                    </pic:spPr>
                  </pic:pic>
                </a:graphicData>
              </a:graphic>
            </wp:inline>
          </w:drawing>
        </w:r>
      </w:ins>
    </w:p>
    <w:p w14:paraId="51A1B7B9" w14:textId="77777777" w:rsidR="00DB50B5" w:rsidRPr="00DB50B5" w:rsidRDefault="00DB50B5" w:rsidP="00DB50B5">
      <w:pPr>
        <w:rPr>
          <w:ins w:id="2135" w:author="Shireen Khan" w:date="2024-08-21T01:38:00Z"/>
          <w:b/>
          <w:rPrChange w:id="2136" w:author="Shireen Khan" w:date="2024-08-21T01:38:00Z">
            <w:rPr>
              <w:ins w:id="2137" w:author="Shireen Khan" w:date="2024-08-21T01:38:00Z"/>
            </w:rPr>
          </w:rPrChange>
        </w:rPr>
      </w:pPr>
      <w:ins w:id="2138" w:author="Shireen Khan" w:date="2024-08-21T01:38:00Z">
        <w:r w:rsidRPr="0042621F">
          <w:rPr>
            <w:b/>
            <w:highlight w:val="green"/>
            <w:rPrChange w:id="2139" w:author="Shireen Khan" w:date="2024-08-21T01:38:00Z">
              <w:rPr/>
            </w:rPrChange>
          </w:rPr>
          <w:t>Issue Status for Users:</w:t>
        </w:r>
      </w:ins>
    </w:p>
    <w:p w14:paraId="441219A9" w14:textId="77777777" w:rsidR="00DB50B5" w:rsidRDefault="00DB50B5" w:rsidP="00DB50B5">
      <w:pPr>
        <w:rPr>
          <w:ins w:id="2140" w:author="Shireen Khan" w:date="2024-08-21T01:38:00Z"/>
        </w:rPr>
      </w:pPr>
      <w:ins w:id="2141" w:author="Shireen Khan" w:date="2024-08-21T01:38:00Z">
        <w:r>
          <w:t xml:space="preserve">Issues handled by </w:t>
        </w:r>
        <w:proofErr w:type="spellStart"/>
        <w:r>
          <w:t>CureMD</w:t>
        </w:r>
        <w:proofErr w:type="spellEnd"/>
        <w:r>
          <w:t xml:space="preserve"> (Dev or CS Integration) should have a status that informs users that the issue is being worked on and identifies the responsible team.</w:t>
        </w:r>
      </w:ins>
    </w:p>
    <w:p w14:paraId="056F3FFD" w14:textId="77777777" w:rsidR="00DB50B5" w:rsidRPr="00DB50B5" w:rsidRDefault="00DB50B5" w:rsidP="00DB50B5">
      <w:pPr>
        <w:rPr>
          <w:ins w:id="2142" w:author="Shireen Khan" w:date="2024-08-21T01:38:00Z"/>
          <w:b/>
          <w:rPrChange w:id="2143" w:author="Shireen Khan" w:date="2024-08-21T01:38:00Z">
            <w:rPr>
              <w:ins w:id="2144" w:author="Shireen Khan" w:date="2024-08-21T01:38:00Z"/>
            </w:rPr>
          </w:rPrChange>
        </w:rPr>
      </w:pPr>
      <w:ins w:id="2145" w:author="Shireen Khan" w:date="2024-08-21T01:38:00Z">
        <w:r w:rsidRPr="0042621F">
          <w:rPr>
            <w:b/>
            <w:highlight w:val="yellow"/>
            <w:rPrChange w:id="2146" w:author="Shireen Khan" w:date="2024-08-21T01:38:00Z">
              <w:rPr/>
            </w:rPrChange>
          </w:rPr>
          <w:t>Universal Search Functionality:</w:t>
        </w:r>
      </w:ins>
    </w:p>
    <w:p w14:paraId="17F68D5A" w14:textId="77777777" w:rsidR="00DB50B5" w:rsidRDefault="00DB50B5" w:rsidP="00DB50B5">
      <w:pPr>
        <w:rPr>
          <w:ins w:id="2147" w:author="Shireen Khan" w:date="2024-08-21T01:38:00Z"/>
        </w:rPr>
      </w:pPr>
      <w:ins w:id="2148" w:author="Shireen Khan" w:date="2024-08-21T01:38:00Z">
        <w:r>
          <w:t>If no 'All' tab is included, implement a universal search feature, similar to the one in Today’s Patient.</w:t>
        </w:r>
      </w:ins>
    </w:p>
    <w:p w14:paraId="68997143" w14:textId="1276489E" w:rsidR="00DB50B5" w:rsidRPr="00DB50B5" w:rsidRDefault="00DB50B5" w:rsidP="00DB50B5">
      <w:pPr>
        <w:rPr>
          <w:ins w:id="2149" w:author="Shireen Khan" w:date="2024-08-21T01:38:00Z"/>
          <w:b/>
          <w:rPrChange w:id="2150" w:author="Shireen Khan" w:date="2024-08-21T01:38:00Z">
            <w:rPr>
              <w:ins w:id="2151" w:author="Shireen Khan" w:date="2024-08-21T01:38:00Z"/>
            </w:rPr>
          </w:rPrChange>
        </w:rPr>
      </w:pPr>
      <w:ins w:id="2152" w:author="Shireen Khan" w:date="2024-08-21T01:38:00Z">
        <w:r w:rsidRPr="0042621F">
          <w:rPr>
            <w:b/>
            <w:highlight w:val="green"/>
            <w:rPrChange w:id="2153" w:author="Shireen Khan" w:date="2024-08-21T01:38:00Z">
              <w:rPr/>
            </w:rPrChange>
          </w:rPr>
          <w:t>Mismatched Results Display:</w:t>
        </w:r>
      </w:ins>
    </w:p>
    <w:p w14:paraId="619B00B0" w14:textId="77777777" w:rsidR="00DB50B5" w:rsidRDefault="00DB50B5" w:rsidP="00DB50B5">
      <w:pPr>
        <w:rPr>
          <w:ins w:id="2154" w:author="Shireen Khan" w:date="2024-08-21T01:38:00Z"/>
        </w:rPr>
      </w:pPr>
      <w:ins w:id="2155" w:author="Shireen Khan" w:date="2024-08-21T01:38:00Z">
        <w:r>
          <w:t>Agreed to show mismatched results within the results listing pages, similar to the implementation in Referrals, where Nimra has developed a prototype.</w:t>
        </w:r>
      </w:ins>
    </w:p>
    <w:p w14:paraId="116848A4" w14:textId="100D9100" w:rsidR="004D1271" w:rsidRPr="00C33317" w:rsidDel="003A0B67" w:rsidRDefault="004D1271" w:rsidP="00483E3A">
      <w:pPr>
        <w:rPr>
          <w:del w:id="2156" w:author="Shireen Khan" w:date="2024-08-19T04:26:00Z"/>
        </w:rPr>
      </w:pPr>
    </w:p>
    <w:p w14:paraId="4B170F4F" w14:textId="3754943C" w:rsidR="00ED3757" w:rsidRDefault="00B04258" w:rsidP="00ED3757">
      <w:pPr>
        <w:pStyle w:val="Heading1"/>
      </w:pPr>
      <w:bookmarkStart w:id="2157" w:name="_Toc175197883"/>
      <w:ins w:id="2158" w:author="Shireen Khan" w:date="2024-08-19T03:05:00Z">
        <w:r>
          <w:t>6</w:t>
        </w:r>
      </w:ins>
      <w:del w:id="2159" w:author="Shireen Khan" w:date="2024-08-19T03:05:00Z">
        <w:r w:rsidR="00AE289B" w:rsidDel="00B04258">
          <w:delText>5</w:delText>
        </w:r>
      </w:del>
      <w:r w:rsidR="00AE289B">
        <w:t xml:space="preserve"> </w:t>
      </w:r>
      <w:r w:rsidR="00ED3757">
        <w:t>Approval and Sign-Off</w:t>
      </w:r>
      <w:bookmarkEnd w:id="2157"/>
    </w:p>
    <w:p w14:paraId="4EB32B7B" w14:textId="77777777" w:rsidR="00ED3757" w:rsidRDefault="00ED3757" w:rsidP="00ED3757">
      <w:r>
        <w:t>The scope of the Interface Hub Dashboard project, as described in this document, is approved by the following stakeholders:</w:t>
      </w:r>
    </w:p>
    <w:tbl>
      <w:tblPr>
        <w:tblStyle w:val="TableGrid"/>
        <w:tblW w:w="0" w:type="auto"/>
        <w:tblLook w:val="04A0" w:firstRow="1" w:lastRow="0" w:firstColumn="1" w:lastColumn="0" w:noHBand="0" w:noVBand="1"/>
      </w:tblPr>
      <w:tblGrid>
        <w:gridCol w:w="1615"/>
        <w:gridCol w:w="3059"/>
        <w:gridCol w:w="2338"/>
        <w:gridCol w:w="2338"/>
      </w:tblGrid>
      <w:tr w:rsidR="00ED3757" w14:paraId="7370E7EB" w14:textId="77777777" w:rsidTr="00ED3757">
        <w:tc>
          <w:tcPr>
            <w:tcW w:w="1615" w:type="dxa"/>
          </w:tcPr>
          <w:p w14:paraId="4A97E919" w14:textId="77777777" w:rsidR="00ED3757" w:rsidRPr="00ED3757" w:rsidRDefault="00ED3757" w:rsidP="00ED3757">
            <w:pPr>
              <w:rPr>
                <w:b/>
              </w:rPr>
            </w:pPr>
            <w:r w:rsidRPr="00ED3757">
              <w:rPr>
                <w:b/>
              </w:rPr>
              <w:t>Name</w:t>
            </w:r>
          </w:p>
        </w:tc>
        <w:tc>
          <w:tcPr>
            <w:tcW w:w="3059" w:type="dxa"/>
          </w:tcPr>
          <w:p w14:paraId="40D62EA3" w14:textId="77777777" w:rsidR="00ED3757" w:rsidRPr="00ED3757" w:rsidRDefault="00ED3757" w:rsidP="00ED3757">
            <w:pPr>
              <w:rPr>
                <w:b/>
              </w:rPr>
            </w:pPr>
            <w:r w:rsidRPr="00ED3757">
              <w:rPr>
                <w:b/>
              </w:rPr>
              <w:t>Role</w:t>
            </w:r>
          </w:p>
        </w:tc>
        <w:tc>
          <w:tcPr>
            <w:tcW w:w="2338" w:type="dxa"/>
          </w:tcPr>
          <w:p w14:paraId="73C7F2C9" w14:textId="77777777" w:rsidR="00ED3757" w:rsidRPr="00ED3757" w:rsidRDefault="00ED3757" w:rsidP="00ED3757">
            <w:pPr>
              <w:rPr>
                <w:b/>
              </w:rPr>
            </w:pPr>
            <w:r w:rsidRPr="00ED3757">
              <w:rPr>
                <w:b/>
              </w:rPr>
              <w:t>Signature</w:t>
            </w:r>
          </w:p>
        </w:tc>
        <w:tc>
          <w:tcPr>
            <w:tcW w:w="2338" w:type="dxa"/>
          </w:tcPr>
          <w:p w14:paraId="58BA0579" w14:textId="77777777" w:rsidR="00ED3757" w:rsidRPr="00ED3757" w:rsidRDefault="00ED3757" w:rsidP="00ED3757">
            <w:pPr>
              <w:rPr>
                <w:b/>
              </w:rPr>
            </w:pPr>
            <w:r w:rsidRPr="00ED3757">
              <w:rPr>
                <w:b/>
              </w:rPr>
              <w:t>Date</w:t>
            </w:r>
          </w:p>
        </w:tc>
      </w:tr>
      <w:tr w:rsidR="00ED3757" w14:paraId="7277B9BC" w14:textId="77777777" w:rsidTr="00ED3757">
        <w:tc>
          <w:tcPr>
            <w:tcW w:w="1615" w:type="dxa"/>
          </w:tcPr>
          <w:p w14:paraId="4D7E10F7" w14:textId="77777777" w:rsidR="00ED3757" w:rsidRDefault="00ED3757" w:rsidP="00ED3757">
            <w:r>
              <w:t>Bilal Hashmat</w:t>
            </w:r>
          </w:p>
        </w:tc>
        <w:tc>
          <w:tcPr>
            <w:tcW w:w="3059" w:type="dxa"/>
          </w:tcPr>
          <w:p w14:paraId="785DB176" w14:textId="77777777" w:rsidR="00ED3757" w:rsidRDefault="00ED3757" w:rsidP="00ED3757">
            <w:r>
              <w:t>Chief Executive Officer (CEO)</w:t>
            </w:r>
          </w:p>
        </w:tc>
        <w:tc>
          <w:tcPr>
            <w:tcW w:w="2338" w:type="dxa"/>
          </w:tcPr>
          <w:p w14:paraId="3D6E04FD" w14:textId="77777777" w:rsidR="00ED3757" w:rsidRDefault="00ED3757" w:rsidP="00ED3757"/>
        </w:tc>
        <w:tc>
          <w:tcPr>
            <w:tcW w:w="2338" w:type="dxa"/>
          </w:tcPr>
          <w:p w14:paraId="40C220F9" w14:textId="77777777" w:rsidR="00ED3757" w:rsidRDefault="00ED3757" w:rsidP="00ED3757"/>
        </w:tc>
      </w:tr>
    </w:tbl>
    <w:p w14:paraId="761D53DC" w14:textId="77777777" w:rsidR="00ED3757" w:rsidRDefault="00ED3757" w:rsidP="00ED3757">
      <w:r>
        <w:tab/>
      </w:r>
    </w:p>
    <w:sectPr w:rsidR="00ED37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0" w:author="Shireen Khan" w:date="2024-08-13T05:09:00Z" w:initials="SK">
    <w:p w14:paraId="597E8652" w14:textId="77777777" w:rsidR="00D51A7C" w:rsidRDefault="00D51A7C">
      <w:pPr>
        <w:pStyle w:val="CommentText"/>
      </w:pPr>
      <w:r>
        <w:rPr>
          <w:rStyle w:val="CommentReference"/>
        </w:rPr>
        <w:annotationRef/>
      </w:r>
      <w:r>
        <w:t>BH Suggestions on UI</w:t>
      </w:r>
    </w:p>
    <w:p w14:paraId="59BD311E" w14:textId="77777777" w:rsidR="00D51A7C" w:rsidRDefault="00D51A7C">
      <w:pPr>
        <w:pStyle w:val="CommentText"/>
      </w:pPr>
    </w:p>
    <w:p w14:paraId="744F5D24" w14:textId="4A12425C" w:rsidR="00D51A7C" w:rsidRDefault="00D51A7C">
      <w:pPr>
        <w:pStyle w:val="CommentText"/>
      </w:pPr>
      <w:r>
        <w:rPr>
          <w:noProof/>
          <w:sz w:val="28"/>
          <w:szCs w:val="28"/>
        </w:rPr>
        <w:drawing>
          <wp:inline distT="0" distB="0" distL="0" distR="0" wp14:anchorId="3988A3EE" wp14:editId="57663552">
            <wp:extent cx="2371229" cy="1468592"/>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r:link="rId2" cstate="print">
                      <a:extLst>
                        <a:ext uri="{28A0092B-C50C-407E-A947-70E740481C1C}">
                          <a14:useLocalDpi xmlns:a14="http://schemas.microsoft.com/office/drawing/2010/main" val="0"/>
                        </a:ext>
                      </a:extLst>
                    </a:blip>
                    <a:srcRect/>
                    <a:stretch>
                      <a:fillRect/>
                    </a:stretch>
                  </pic:blipFill>
                  <pic:spPr bwMode="auto">
                    <a:xfrm>
                      <a:off x="0" y="0"/>
                      <a:ext cx="2412842" cy="1494364"/>
                    </a:xfrm>
                    <a:prstGeom prst="rect">
                      <a:avLst/>
                    </a:prstGeom>
                    <a:noFill/>
                    <a:ln>
                      <a:noFill/>
                    </a:ln>
                  </pic:spPr>
                </pic:pic>
              </a:graphicData>
            </a:graphic>
          </wp:inline>
        </w:drawing>
      </w:r>
    </w:p>
  </w:comment>
  <w:comment w:id="808" w:author="Shireen Khan" w:date="2024-08-30T02:15:00Z" w:initials="SK">
    <w:p w14:paraId="25B0F348" w14:textId="77777777" w:rsidR="00D51A7C" w:rsidRDefault="00D51A7C" w:rsidP="00375436">
      <w:pPr>
        <w:pStyle w:val="ListParagraph"/>
        <w:numPr>
          <w:ilvl w:val="3"/>
          <w:numId w:val="10"/>
        </w:numPr>
      </w:pPr>
      <w:r>
        <w:rPr>
          <w:rStyle w:val="CommentReference"/>
        </w:rPr>
        <w:annotationRef/>
      </w:r>
      <w:r w:rsidRPr="004E5E24">
        <w:t xml:space="preserve">Messages in the queue will be indicated by a circle icon. When hovered over, a tooltip with the text ‘Queued’ will be displayed. </w:t>
      </w:r>
    </w:p>
    <w:p w14:paraId="1071D6D8" w14:textId="2915D5F6" w:rsidR="00D51A7C" w:rsidRDefault="00D51A7C" w:rsidP="00375436">
      <w:pPr>
        <w:pStyle w:val="ListParagraph"/>
        <w:numPr>
          <w:ilvl w:val="3"/>
          <w:numId w:val="10"/>
        </w:numPr>
      </w:pPr>
      <w:r w:rsidRPr="0058603A">
        <w:t>Additionally, users will not have the option to manually send lab orders from the Interface Hub. This module is designed to track message transactions and promptly address any errors that occur.</w:t>
      </w:r>
    </w:p>
    <w:p w14:paraId="4B5DBA50" w14:textId="65C1738A" w:rsidR="00D51A7C" w:rsidRDefault="00D51A7C">
      <w:pPr>
        <w:pStyle w:val="CommentText"/>
      </w:pPr>
    </w:p>
  </w:comment>
  <w:comment w:id="882" w:author="Shireen Khan" w:date="2024-08-30T02:21:00Z" w:initials="SK">
    <w:p w14:paraId="2059B1F4" w14:textId="77777777" w:rsidR="00945051" w:rsidRPr="008028B7" w:rsidRDefault="00945051" w:rsidP="00945051">
      <w:pPr>
        <w:ind w:left="1080"/>
        <w:rPr>
          <w:color w:val="000000" w:themeColor="text1"/>
        </w:rPr>
      </w:pPr>
      <w:r>
        <w:rPr>
          <w:rStyle w:val="CommentReference"/>
        </w:rPr>
        <w:annotationRef/>
      </w:r>
      <w:r w:rsidRPr="008028B7">
        <w:rPr>
          <w:color w:val="000000" w:themeColor="text1"/>
          <w:highlight w:val="yellow"/>
        </w:rPr>
        <w:t>How would users find which messages were rejected? How should we address it?</w:t>
      </w:r>
    </w:p>
    <w:p w14:paraId="2C0C964A" w14:textId="77777777" w:rsidR="00945051" w:rsidRPr="008028B7" w:rsidRDefault="00945051" w:rsidP="00945051">
      <w:pPr>
        <w:ind w:left="1080"/>
        <w:rPr>
          <w:color w:val="000000" w:themeColor="text1"/>
        </w:rPr>
      </w:pPr>
      <w:r w:rsidRPr="008028B7">
        <w:rPr>
          <w:color w:val="000000" w:themeColor="text1"/>
        </w:rPr>
        <w:t>User will be able to filter out all rejected messages. System shall display the rejection reason with each message. The rejection reason was documented at the time of rejecti</w:t>
      </w:r>
      <w:r>
        <w:rPr>
          <w:color w:val="000000" w:themeColor="text1"/>
        </w:rPr>
        <w:t>ng the</w:t>
      </w:r>
      <w:r w:rsidRPr="008028B7">
        <w:rPr>
          <w:color w:val="000000" w:themeColor="text1"/>
        </w:rPr>
        <w:t xml:space="preserve"> message.</w:t>
      </w:r>
      <w:r>
        <w:rPr>
          <w:color w:val="000000" w:themeColor="text1"/>
        </w:rPr>
        <w:t xml:space="preserve"> </w:t>
      </w:r>
      <w:r w:rsidRPr="0094084C">
        <w:rPr>
          <w:color w:val="000000" w:themeColor="text1"/>
          <w:highlight w:val="green"/>
        </w:rPr>
        <w:t>OKAY</w:t>
      </w:r>
    </w:p>
    <w:p w14:paraId="283AB0B6" w14:textId="6E99F4D4" w:rsidR="00945051" w:rsidRDefault="00945051">
      <w:pPr>
        <w:pStyle w:val="CommentText"/>
      </w:pPr>
    </w:p>
  </w:comment>
  <w:comment w:id="1317" w:author="Shireen Khan" w:date="2024-08-16T04:29:00Z" w:initials="SK">
    <w:p w14:paraId="6632422F" w14:textId="2B8E9E34" w:rsidR="00D51A7C" w:rsidRDefault="00D51A7C">
      <w:pPr>
        <w:pStyle w:val="CommentText"/>
      </w:pPr>
      <w:r>
        <w:rPr>
          <w:rStyle w:val="CommentReference"/>
        </w:rPr>
        <w:annotationRef/>
      </w:r>
      <w:r>
        <w:t>Dev</w:t>
      </w:r>
    </w:p>
  </w:comment>
  <w:comment w:id="1367" w:author="Shireen Khan" w:date="2024-08-30T02:29:00Z" w:initials="SK">
    <w:p w14:paraId="72DB638E" w14:textId="77777777" w:rsidR="00A030B9" w:rsidRPr="00A030B9" w:rsidRDefault="00A030B9" w:rsidP="00A030B9">
      <w:pPr>
        <w:pStyle w:val="ListParagraph"/>
        <w:numPr>
          <w:ilvl w:val="0"/>
          <w:numId w:val="11"/>
        </w:numPr>
        <w:rPr>
          <w:highlight w:val="yellow"/>
        </w:rPr>
      </w:pPr>
      <w:r>
        <w:rPr>
          <w:rStyle w:val="CommentReference"/>
        </w:rPr>
        <w:annotationRef/>
      </w:r>
      <w:r w:rsidRPr="00A030B9">
        <w:rPr>
          <w:highlight w:val="yellow"/>
        </w:rPr>
        <w:t>Show who will get email; when will they get it; when will their manager get it (SLA) when will director get it (second SLA breach) what will be the contents of the email, etc.</w:t>
      </w:r>
    </w:p>
    <w:p w14:paraId="65872A42" w14:textId="77777777" w:rsidR="00A030B9" w:rsidRPr="00A030B9" w:rsidRDefault="00A030B9" w:rsidP="00A030B9">
      <w:pPr>
        <w:pStyle w:val="ListParagraph"/>
        <w:ind w:left="1080"/>
        <w:rPr>
          <w:highlight w:val="yellow"/>
        </w:rPr>
      </w:pPr>
    </w:p>
    <w:p w14:paraId="0D6D0091" w14:textId="77777777" w:rsidR="00A030B9" w:rsidRPr="00A030B9" w:rsidRDefault="00A030B9" w:rsidP="00A030B9">
      <w:pPr>
        <w:pStyle w:val="ListParagraph"/>
        <w:numPr>
          <w:ilvl w:val="0"/>
          <w:numId w:val="11"/>
        </w:numPr>
        <w:rPr>
          <w:highlight w:val="yellow"/>
        </w:rPr>
      </w:pPr>
      <w:r w:rsidRPr="00A030B9">
        <w:rPr>
          <w:highlight w:val="yellow"/>
        </w:rPr>
        <w:t xml:space="preserve">Not sure why you want to send email to thirt party; is its even possible (ask Architect) what’s possible and document here. </w:t>
      </w:r>
    </w:p>
    <w:p w14:paraId="29BB854E" w14:textId="77777777" w:rsidR="00A030B9" w:rsidRPr="00A030B9" w:rsidRDefault="00A030B9" w:rsidP="00A030B9">
      <w:pPr>
        <w:pStyle w:val="ListParagraph"/>
        <w:numPr>
          <w:ilvl w:val="0"/>
          <w:numId w:val="11"/>
        </w:numPr>
        <w:rPr>
          <w:highlight w:val="yellow"/>
        </w:rPr>
      </w:pPr>
      <w:r w:rsidRPr="00A030B9">
        <w:rPr>
          <w:highlight w:val="yellow"/>
        </w:rPr>
        <w:t xml:space="preserve"> via email to CS, Dev or Third Party on weekly basis. Concerned teams will work on the error within the timeframe based on the error priority (where are we setting perority?)  High, Medium and Low. The SLA to resolve each is below:</w:t>
      </w:r>
    </w:p>
    <w:p w14:paraId="19F5D7E1" w14:textId="62AC7333" w:rsidR="00A030B9" w:rsidRPr="00A030B9" w:rsidRDefault="00A030B9" w:rsidP="00A030B9">
      <w:pPr>
        <w:pStyle w:val="ListParagraph"/>
        <w:numPr>
          <w:ilvl w:val="1"/>
          <w:numId w:val="11"/>
        </w:numPr>
        <w:rPr>
          <w:highlight w:val="yellow"/>
        </w:rPr>
      </w:pPr>
      <w:r w:rsidRPr="00A030B9">
        <w:rPr>
          <w:highlight w:val="yellow"/>
        </w:rPr>
        <w:t xml:space="preserve">High: ASAP </w:t>
      </w:r>
    </w:p>
    <w:p w14:paraId="0767A4B7" w14:textId="0CCC697C" w:rsidR="00A030B9" w:rsidRPr="00A030B9" w:rsidRDefault="00A030B9" w:rsidP="00A030B9">
      <w:pPr>
        <w:pStyle w:val="ListParagraph"/>
        <w:numPr>
          <w:ilvl w:val="1"/>
          <w:numId w:val="11"/>
        </w:numPr>
        <w:rPr>
          <w:highlight w:val="yellow"/>
        </w:rPr>
      </w:pPr>
      <w:r w:rsidRPr="00A030B9">
        <w:rPr>
          <w:highlight w:val="yellow"/>
        </w:rPr>
        <w:t xml:space="preserve">Medium: 1 day </w:t>
      </w:r>
    </w:p>
    <w:p w14:paraId="2E26A905" w14:textId="6922C8FA" w:rsidR="00A030B9" w:rsidRPr="00A030B9" w:rsidRDefault="00A030B9" w:rsidP="00A030B9">
      <w:pPr>
        <w:pStyle w:val="ListParagraph"/>
        <w:numPr>
          <w:ilvl w:val="1"/>
          <w:numId w:val="11"/>
        </w:numPr>
        <w:rPr>
          <w:highlight w:val="yellow"/>
        </w:rPr>
      </w:pPr>
      <w:r w:rsidRPr="00A030B9">
        <w:rPr>
          <w:highlight w:val="yellow"/>
        </w:rPr>
        <w:t>Low: 2nd days</w:t>
      </w:r>
    </w:p>
    <w:p w14:paraId="1C2EE28F" w14:textId="77777777" w:rsidR="00A030B9" w:rsidRPr="00A030B9" w:rsidRDefault="00A030B9" w:rsidP="00A030B9">
      <w:pPr>
        <w:pStyle w:val="ListParagraph"/>
        <w:numPr>
          <w:ilvl w:val="0"/>
          <w:numId w:val="11"/>
        </w:numPr>
        <w:rPr>
          <w:highlight w:val="yellow"/>
        </w:rPr>
      </w:pPr>
      <w:r w:rsidRPr="00A030B9">
        <w:rPr>
          <w:highlight w:val="yellow"/>
        </w:rPr>
        <w:t>SLA Breach escalation 1 &gt; manager</w:t>
      </w:r>
    </w:p>
    <w:p w14:paraId="4DB65533" w14:textId="77777777" w:rsidR="00A030B9" w:rsidRPr="00A030B9" w:rsidRDefault="00A030B9" w:rsidP="00A030B9">
      <w:pPr>
        <w:pStyle w:val="ListParagraph"/>
        <w:numPr>
          <w:ilvl w:val="1"/>
          <w:numId w:val="11"/>
        </w:numPr>
        <w:rPr>
          <w:highlight w:val="yellow"/>
        </w:rPr>
      </w:pPr>
      <w:r w:rsidRPr="00A030B9">
        <w:rPr>
          <w:highlight w:val="yellow"/>
        </w:rPr>
        <w:t xml:space="preserve">High: 1st day </w:t>
      </w:r>
    </w:p>
    <w:p w14:paraId="66EF69C8" w14:textId="77777777" w:rsidR="00A030B9" w:rsidRPr="00A030B9" w:rsidRDefault="00A030B9" w:rsidP="00A030B9">
      <w:pPr>
        <w:pStyle w:val="ListParagraph"/>
        <w:numPr>
          <w:ilvl w:val="1"/>
          <w:numId w:val="11"/>
        </w:numPr>
        <w:rPr>
          <w:highlight w:val="yellow"/>
        </w:rPr>
      </w:pPr>
      <w:r w:rsidRPr="00A030B9">
        <w:rPr>
          <w:highlight w:val="yellow"/>
        </w:rPr>
        <w:t xml:space="preserve">Medium: 2nd day </w:t>
      </w:r>
    </w:p>
    <w:p w14:paraId="09B9F8D9" w14:textId="77777777" w:rsidR="00A030B9" w:rsidRPr="00A030B9" w:rsidRDefault="00A030B9" w:rsidP="00A030B9">
      <w:pPr>
        <w:pStyle w:val="ListParagraph"/>
        <w:numPr>
          <w:ilvl w:val="1"/>
          <w:numId w:val="11"/>
        </w:numPr>
        <w:rPr>
          <w:highlight w:val="yellow"/>
        </w:rPr>
      </w:pPr>
      <w:r w:rsidRPr="00A030B9">
        <w:rPr>
          <w:highlight w:val="yellow"/>
        </w:rPr>
        <w:t>Low: 3</w:t>
      </w:r>
      <w:r w:rsidRPr="00A030B9">
        <w:rPr>
          <w:highlight w:val="yellow"/>
          <w:vertAlign w:val="superscript"/>
        </w:rPr>
        <w:t>rd</w:t>
      </w:r>
      <w:r w:rsidRPr="00A030B9">
        <w:rPr>
          <w:highlight w:val="yellow"/>
        </w:rPr>
        <w:t xml:space="preserve"> day</w:t>
      </w:r>
    </w:p>
    <w:p w14:paraId="3E8C527B" w14:textId="77777777" w:rsidR="00A030B9" w:rsidRPr="00A030B9" w:rsidRDefault="00A030B9" w:rsidP="00A030B9">
      <w:pPr>
        <w:pStyle w:val="ListParagraph"/>
        <w:numPr>
          <w:ilvl w:val="0"/>
          <w:numId w:val="11"/>
        </w:numPr>
        <w:rPr>
          <w:highlight w:val="yellow"/>
        </w:rPr>
      </w:pPr>
    </w:p>
    <w:p w14:paraId="2845149F" w14:textId="77777777" w:rsidR="00A030B9" w:rsidRPr="00A030B9" w:rsidRDefault="00A030B9" w:rsidP="00A030B9">
      <w:pPr>
        <w:pStyle w:val="ListParagraph"/>
        <w:numPr>
          <w:ilvl w:val="1"/>
          <w:numId w:val="11"/>
        </w:numPr>
        <w:rPr>
          <w:highlight w:val="yellow"/>
        </w:rPr>
      </w:pPr>
      <w:r w:rsidRPr="00A030B9">
        <w:rPr>
          <w:highlight w:val="yellow"/>
        </w:rPr>
        <w:t xml:space="preserve">SLA escalation 2 (CS Director) </w:t>
      </w:r>
      <w:r w:rsidRPr="00A030B9">
        <w:rPr>
          <w:highlight w:val="yellow"/>
        </w:rPr>
        <w:br/>
        <w:t>High: 2</w:t>
      </w:r>
      <w:r w:rsidRPr="00A030B9">
        <w:rPr>
          <w:highlight w:val="yellow"/>
          <w:vertAlign w:val="superscript"/>
        </w:rPr>
        <w:t>nd</w:t>
      </w:r>
      <w:r w:rsidRPr="00A030B9">
        <w:rPr>
          <w:highlight w:val="yellow"/>
        </w:rPr>
        <w:t xml:space="preserve"> day </w:t>
      </w:r>
    </w:p>
    <w:p w14:paraId="7D34ECBA" w14:textId="77777777" w:rsidR="00A030B9" w:rsidRPr="00A030B9" w:rsidRDefault="00A030B9" w:rsidP="00A030B9">
      <w:pPr>
        <w:pStyle w:val="ListParagraph"/>
        <w:numPr>
          <w:ilvl w:val="1"/>
          <w:numId w:val="11"/>
        </w:numPr>
        <w:rPr>
          <w:highlight w:val="yellow"/>
        </w:rPr>
      </w:pPr>
      <w:r w:rsidRPr="00A030B9">
        <w:rPr>
          <w:highlight w:val="yellow"/>
        </w:rPr>
        <w:t>Medium: 3</w:t>
      </w:r>
      <w:r w:rsidRPr="00A030B9">
        <w:rPr>
          <w:highlight w:val="yellow"/>
          <w:vertAlign w:val="superscript"/>
        </w:rPr>
        <w:t>rd</w:t>
      </w:r>
      <w:r w:rsidRPr="00A030B9">
        <w:rPr>
          <w:highlight w:val="yellow"/>
        </w:rPr>
        <w:t xml:space="preserve"> day </w:t>
      </w:r>
    </w:p>
    <w:p w14:paraId="726A9B05" w14:textId="77777777" w:rsidR="00A030B9" w:rsidRPr="00A030B9" w:rsidRDefault="00A030B9" w:rsidP="00A030B9">
      <w:pPr>
        <w:pStyle w:val="ListParagraph"/>
        <w:numPr>
          <w:ilvl w:val="1"/>
          <w:numId w:val="11"/>
        </w:numPr>
        <w:rPr>
          <w:highlight w:val="yellow"/>
        </w:rPr>
      </w:pPr>
      <w:r w:rsidRPr="00A030B9">
        <w:rPr>
          <w:highlight w:val="yellow"/>
        </w:rPr>
        <w:t>Low: 4th day</w:t>
      </w:r>
    </w:p>
    <w:p w14:paraId="55751E46" w14:textId="6897424B" w:rsidR="00A030B9" w:rsidRPr="00A030B9" w:rsidRDefault="00A030B9" w:rsidP="00A030B9">
      <w:pPr>
        <w:pStyle w:val="ListParagraph"/>
        <w:rPr>
          <w:b/>
          <w:color w:val="000000" w:themeColor="text1"/>
        </w:rPr>
      </w:pPr>
      <w:r w:rsidRPr="00A030B9">
        <w:rPr>
          <w:highlight w:val="yellow"/>
        </w:rPr>
        <w:t>Make sure to come up with rules (if there are lots of errors, someone major is failed; please ask architect to advice a proper plan and present it to me in person with you)</w:t>
      </w:r>
      <w:r>
        <w:rPr>
          <w:highlight w:val="yellow"/>
        </w:rPr>
        <w:t xml:space="preserve"> </w:t>
      </w:r>
      <w:r w:rsidRPr="00A030B9">
        <w:rPr>
          <w:b/>
          <w:highlight w:val="yellow"/>
        </w:rPr>
        <w:t>[</w:t>
      </w:r>
      <w:r w:rsidRPr="00A030B9">
        <w:rPr>
          <w:b/>
          <w:color w:val="000000" w:themeColor="text1"/>
        </w:rPr>
        <w:t>Dev’s Comment</w:t>
      </w:r>
      <w:r>
        <w:rPr>
          <w:b/>
          <w:color w:val="000000" w:themeColor="text1"/>
        </w:rPr>
        <w:t xml:space="preserve"> Added]</w:t>
      </w:r>
    </w:p>
    <w:p w14:paraId="30AA2C48" w14:textId="0B718BEB" w:rsidR="00A030B9" w:rsidRDefault="00A030B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4F5D24" w15:done="0"/>
  <w15:commentEx w15:paraId="4B5DBA50" w15:done="0"/>
  <w15:commentEx w15:paraId="283AB0B6" w15:done="0"/>
  <w15:commentEx w15:paraId="6632422F" w15:done="0"/>
  <w15:commentEx w15:paraId="30AA2C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4F5D24" w16cid:durableId="2A656923"/>
  <w16cid:commentId w16cid:paraId="4B5DBA50" w16cid:durableId="2A7BA9CE"/>
  <w16cid:commentId w16cid:paraId="283AB0B6" w16cid:durableId="2A7BAB27"/>
  <w16cid:commentId w16cid:paraId="6632422F" w16cid:durableId="2A695430"/>
  <w16cid:commentId w16cid:paraId="30AA2C48" w16cid:durableId="2A7BAD1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anual orde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5D2C"/>
    <w:multiLevelType w:val="hybridMultilevel"/>
    <w:tmpl w:val="C0F656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7303E3"/>
    <w:multiLevelType w:val="hybridMultilevel"/>
    <w:tmpl w:val="A3FC94D6"/>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F7B70"/>
    <w:multiLevelType w:val="hybridMultilevel"/>
    <w:tmpl w:val="566852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224F4A"/>
    <w:multiLevelType w:val="hybridMultilevel"/>
    <w:tmpl w:val="44EC7A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93B0A"/>
    <w:multiLevelType w:val="hybridMultilevel"/>
    <w:tmpl w:val="34A63E4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E7EFB"/>
    <w:multiLevelType w:val="hybridMultilevel"/>
    <w:tmpl w:val="75107C82"/>
    <w:lvl w:ilvl="0" w:tplc="04090003">
      <w:start w:val="1"/>
      <w:numFmt w:val="bullet"/>
      <w:lvlText w:val="o"/>
      <w:lvlJc w:val="left"/>
      <w:pPr>
        <w:ind w:left="1080" w:hanging="360"/>
      </w:pPr>
      <w:rPr>
        <w:rFonts w:ascii="Courier New" w:hAnsi="Courier New" w:cs="Courier New"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4ECE933A">
      <w:start w:val="3"/>
      <w:numFmt w:val="bullet"/>
      <w:lvlText w:val="-"/>
      <w:lvlJc w:val="left"/>
      <w:pPr>
        <w:ind w:left="3240" w:hanging="360"/>
      </w:pPr>
      <w:rPr>
        <w:rFonts w:ascii="Calibri" w:eastAsiaTheme="minorHAnsi" w:hAnsi="Calibri" w:cs="Calibr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660C9E"/>
    <w:multiLevelType w:val="hybridMultilevel"/>
    <w:tmpl w:val="66621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F205E"/>
    <w:multiLevelType w:val="hybridMultilevel"/>
    <w:tmpl w:val="29841F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8" w15:restartNumberingAfterBreak="0">
    <w:nsid w:val="1793101D"/>
    <w:multiLevelType w:val="hybridMultilevel"/>
    <w:tmpl w:val="A31A86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7C3EAE"/>
    <w:multiLevelType w:val="hybridMultilevel"/>
    <w:tmpl w:val="7916B1DE"/>
    <w:lvl w:ilvl="0" w:tplc="A70CE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7A5C79"/>
    <w:multiLevelType w:val="hybridMultilevel"/>
    <w:tmpl w:val="89FE7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00EBA"/>
    <w:multiLevelType w:val="hybridMultilevel"/>
    <w:tmpl w:val="E5C2E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17DC5"/>
    <w:multiLevelType w:val="hybridMultilevel"/>
    <w:tmpl w:val="39D87EE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D025252"/>
    <w:multiLevelType w:val="hybridMultilevel"/>
    <w:tmpl w:val="08D4FD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F6A26"/>
    <w:multiLevelType w:val="hybridMultilevel"/>
    <w:tmpl w:val="0392697C"/>
    <w:lvl w:ilvl="0" w:tplc="A70CEB2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A57958"/>
    <w:multiLevelType w:val="hybridMultilevel"/>
    <w:tmpl w:val="0DE2081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02C53"/>
    <w:multiLevelType w:val="hybridMultilevel"/>
    <w:tmpl w:val="C6D80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873FF4"/>
    <w:multiLevelType w:val="multilevel"/>
    <w:tmpl w:val="6F2EC282"/>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9B16937"/>
    <w:multiLevelType w:val="hybridMultilevel"/>
    <w:tmpl w:val="4680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34CFC"/>
    <w:multiLevelType w:val="hybridMultilevel"/>
    <w:tmpl w:val="48CAF2D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9274B3"/>
    <w:multiLevelType w:val="hybridMultilevel"/>
    <w:tmpl w:val="6DE209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901C9C"/>
    <w:multiLevelType w:val="hybridMultilevel"/>
    <w:tmpl w:val="7F72A742"/>
    <w:lvl w:ilvl="0" w:tplc="A70CEB2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BF0ED0"/>
    <w:multiLevelType w:val="hybridMultilevel"/>
    <w:tmpl w:val="1A16F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DA68C3"/>
    <w:multiLevelType w:val="hybridMultilevel"/>
    <w:tmpl w:val="C0AE62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AA7D48"/>
    <w:multiLevelType w:val="hybridMultilevel"/>
    <w:tmpl w:val="16D65F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52B1021"/>
    <w:multiLevelType w:val="multilevel"/>
    <w:tmpl w:val="1AAA33CE"/>
    <w:lvl w:ilvl="0">
      <w:start w:val="1"/>
      <w:numFmt w:val="bullet"/>
      <w:lvlText w:val=""/>
      <w:lvlJc w:val="left"/>
      <w:pPr>
        <w:tabs>
          <w:tab w:val="num" w:pos="2880"/>
        </w:tabs>
        <w:ind w:left="2880" w:hanging="360"/>
      </w:pPr>
      <w:rPr>
        <w:rFonts w:ascii="Wingdings" w:hAnsi="Wingdings" w:hint="default"/>
        <w:sz w:val="20"/>
      </w:rPr>
    </w:lvl>
    <w:lvl w:ilvl="1">
      <w:start w:val="8"/>
      <w:numFmt w:val="bullet"/>
      <w:lvlText w:val="-"/>
      <w:lvlJc w:val="left"/>
      <w:pPr>
        <w:ind w:left="3600" w:hanging="360"/>
      </w:pPr>
      <w:rPr>
        <w:rFonts w:ascii="Calibri" w:eastAsiaTheme="minorHAnsi" w:hAnsi="Calibri" w:cs="Calibri" w:hint="default"/>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6" w15:restartNumberingAfterBreak="0">
    <w:nsid w:val="56845AB9"/>
    <w:multiLevelType w:val="hybridMultilevel"/>
    <w:tmpl w:val="6F1E3EB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21E69"/>
    <w:multiLevelType w:val="multilevel"/>
    <w:tmpl w:val="ACE20C44"/>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5A357D9"/>
    <w:multiLevelType w:val="hybridMultilevel"/>
    <w:tmpl w:val="E116C5D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5E2684F"/>
    <w:multiLevelType w:val="hybridMultilevel"/>
    <w:tmpl w:val="AA0AA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B567F2"/>
    <w:multiLevelType w:val="multilevel"/>
    <w:tmpl w:val="F5C2951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ADA0CC5"/>
    <w:multiLevelType w:val="hybridMultilevel"/>
    <w:tmpl w:val="0B60D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F65897"/>
    <w:multiLevelType w:val="hybridMultilevel"/>
    <w:tmpl w:val="B34876F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ECE933A">
      <w:start w:val="3"/>
      <w:numFmt w:val="bullet"/>
      <w:lvlText w:val="-"/>
      <w:lvlJc w:val="left"/>
      <w:pPr>
        <w:ind w:left="3240" w:hanging="360"/>
      </w:pPr>
      <w:rPr>
        <w:rFonts w:ascii="Calibri" w:eastAsiaTheme="minorHAnsi" w:hAnsi="Calibri" w:cs="Calibr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5C5B03"/>
    <w:multiLevelType w:val="hybridMultilevel"/>
    <w:tmpl w:val="7E2E0F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2E008D"/>
    <w:multiLevelType w:val="hybridMultilevel"/>
    <w:tmpl w:val="931C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7B0932"/>
    <w:multiLevelType w:val="hybridMultilevel"/>
    <w:tmpl w:val="C32AB20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45D7133"/>
    <w:multiLevelType w:val="hybridMultilevel"/>
    <w:tmpl w:val="063C8654"/>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B37352C"/>
    <w:multiLevelType w:val="hybridMultilevel"/>
    <w:tmpl w:val="33409C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C797619"/>
    <w:multiLevelType w:val="hybridMultilevel"/>
    <w:tmpl w:val="E5688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06279A"/>
    <w:multiLevelType w:val="hybridMultilevel"/>
    <w:tmpl w:val="E27C2E6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6"/>
  </w:num>
  <w:num w:numId="4">
    <w:abstractNumId w:val="18"/>
  </w:num>
  <w:num w:numId="5">
    <w:abstractNumId w:val="29"/>
  </w:num>
  <w:num w:numId="6">
    <w:abstractNumId w:val="7"/>
  </w:num>
  <w:num w:numId="7">
    <w:abstractNumId w:val="32"/>
  </w:num>
  <w:num w:numId="8">
    <w:abstractNumId w:val="28"/>
  </w:num>
  <w:num w:numId="9">
    <w:abstractNumId w:val="35"/>
  </w:num>
  <w:num w:numId="10">
    <w:abstractNumId w:val="2"/>
  </w:num>
  <w:num w:numId="11">
    <w:abstractNumId w:val="12"/>
  </w:num>
  <w:num w:numId="12">
    <w:abstractNumId w:val="3"/>
  </w:num>
  <w:num w:numId="13">
    <w:abstractNumId w:val="11"/>
  </w:num>
  <w:num w:numId="14">
    <w:abstractNumId w:val="22"/>
  </w:num>
  <w:num w:numId="15">
    <w:abstractNumId w:val="17"/>
  </w:num>
  <w:num w:numId="16">
    <w:abstractNumId w:val="20"/>
  </w:num>
  <w:num w:numId="17">
    <w:abstractNumId w:val="33"/>
  </w:num>
  <w:num w:numId="18">
    <w:abstractNumId w:val="39"/>
  </w:num>
  <w:num w:numId="19">
    <w:abstractNumId w:val="8"/>
  </w:num>
  <w:num w:numId="20">
    <w:abstractNumId w:val="13"/>
  </w:num>
  <w:num w:numId="21">
    <w:abstractNumId w:val="5"/>
  </w:num>
  <w:num w:numId="22">
    <w:abstractNumId w:val="38"/>
  </w:num>
  <w:num w:numId="23">
    <w:abstractNumId w:val="15"/>
  </w:num>
  <w:num w:numId="24">
    <w:abstractNumId w:val="36"/>
  </w:num>
  <w:num w:numId="25">
    <w:abstractNumId w:val="25"/>
  </w:num>
  <w:num w:numId="26">
    <w:abstractNumId w:val="19"/>
  </w:num>
  <w:num w:numId="27">
    <w:abstractNumId w:val="9"/>
  </w:num>
  <w:num w:numId="28">
    <w:abstractNumId w:val="21"/>
  </w:num>
  <w:num w:numId="29">
    <w:abstractNumId w:val="14"/>
  </w:num>
  <w:num w:numId="30">
    <w:abstractNumId w:val="27"/>
  </w:num>
  <w:num w:numId="31">
    <w:abstractNumId w:val="10"/>
  </w:num>
  <w:num w:numId="32">
    <w:abstractNumId w:val="23"/>
  </w:num>
  <w:num w:numId="33">
    <w:abstractNumId w:val="26"/>
  </w:num>
  <w:num w:numId="34">
    <w:abstractNumId w:val="1"/>
  </w:num>
  <w:num w:numId="35">
    <w:abstractNumId w:val="4"/>
  </w:num>
  <w:num w:numId="36">
    <w:abstractNumId w:val="16"/>
  </w:num>
  <w:num w:numId="37">
    <w:abstractNumId w:val="37"/>
  </w:num>
  <w:num w:numId="38">
    <w:abstractNumId w:val="24"/>
  </w:num>
  <w:num w:numId="39">
    <w:abstractNumId w:val="34"/>
  </w:num>
  <w:num w:numId="40">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ireen Khan">
    <w15:presenceInfo w15:providerId="AD" w15:userId="S-1-5-21-725345543-1708537768-1801674531-14328"/>
  </w15:person>
  <w15:person w15:author="Bilal Hahsmat">
    <w15:presenceInfo w15:providerId="AD" w15:userId="S::bilalhashmat@curemd.com::694f8a55-96f8-4647-979e-69b337d32e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2FD"/>
    <w:rsid w:val="0000033F"/>
    <w:rsid w:val="00001D96"/>
    <w:rsid w:val="00002B57"/>
    <w:rsid w:val="00003ADF"/>
    <w:rsid w:val="0001553F"/>
    <w:rsid w:val="00016450"/>
    <w:rsid w:val="0002740D"/>
    <w:rsid w:val="000341D5"/>
    <w:rsid w:val="00035AFE"/>
    <w:rsid w:val="00041AD7"/>
    <w:rsid w:val="0006196D"/>
    <w:rsid w:val="00077D0C"/>
    <w:rsid w:val="00090725"/>
    <w:rsid w:val="000A2145"/>
    <w:rsid w:val="000C05E1"/>
    <w:rsid w:val="000C295B"/>
    <w:rsid w:val="000C2AA2"/>
    <w:rsid w:val="000C4F59"/>
    <w:rsid w:val="000D13D9"/>
    <w:rsid w:val="000E12AB"/>
    <w:rsid w:val="000E4426"/>
    <w:rsid w:val="000F19F9"/>
    <w:rsid w:val="000F1EBC"/>
    <w:rsid w:val="000F7043"/>
    <w:rsid w:val="001021D2"/>
    <w:rsid w:val="001022A1"/>
    <w:rsid w:val="00105B95"/>
    <w:rsid w:val="00107748"/>
    <w:rsid w:val="00110958"/>
    <w:rsid w:val="00110F65"/>
    <w:rsid w:val="00111E0D"/>
    <w:rsid w:val="00114BB9"/>
    <w:rsid w:val="00115DF3"/>
    <w:rsid w:val="001165DF"/>
    <w:rsid w:val="00120193"/>
    <w:rsid w:val="00120A11"/>
    <w:rsid w:val="00124ED6"/>
    <w:rsid w:val="00125A12"/>
    <w:rsid w:val="0013165B"/>
    <w:rsid w:val="00137E04"/>
    <w:rsid w:val="00142BBA"/>
    <w:rsid w:val="00144981"/>
    <w:rsid w:val="00151437"/>
    <w:rsid w:val="001551F5"/>
    <w:rsid w:val="001560D7"/>
    <w:rsid w:val="00165092"/>
    <w:rsid w:val="001677A8"/>
    <w:rsid w:val="001723AD"/>
    <w:rsid w:val="00181C95"/>
    <w:rsid w:val="0018222B"/>
    <w:rsid w:val="001A59AF"/>
    <w:rsid w:val="001B4951"/>
    <w:rsid w:val="001C118C"/>
    <w:rsid w:val="001C69A1"/>
    <w:rsid w:val="001D2295"/>
    <w:rsid w:val="001D237B"/>
    <w:rsid w:val="001D3768"/>
    <w:rsid w:val="001E26E9"/>
    <w:rsid w:val="001E7DF9"/>
    <w:rsid w:val="001F1631"/>
    <w:rsid w:val="001F3766"/>
    <w:rsid w:val="001F6A47"/>
    <w:rsid w:val="00201505"/>
    <w:rsid w:val="002035D9"/>
    <w:rsid w:val="0021195D"/>
    <w:rsid w:val="002250DA"/>
    <w:rsid w:val="00225A42"/>
    <w:rsid w:val="00225CF0"/>
    <w:rsid w:val="00227F5F"/>
    <w:rsid w:val="00232BF2"/>
    <w:rsid w:val="00236B70"/>
    <w:rsid w:val="002527E5"/>
    <w:rsid w:val="00271E1D"/>
    <w:rsid w:val="00275CB0"/>
    <w:rsid w:val="0028711E"/>
    <w:rsid w:val="002928A5"/>
    <w:rsid w:val="002961BD"/>
    <w:rsid w:val="002967BF"/>
    <w:rsid w:val="002A5E56"/>
    <w:rsid w:val="002C3232"/>
    <w:rsid w:val="002C3418"/>
    <w:rsid w:val="002D1A78"/>
    <w:rsid w:val="002E55B5"/>
    <w:rsid w:val="002E684E"/>
    <w:rsid w:val="00301FC9"/>
    <w:rsid w:val="00313136"/>
    <w:rsid w:val="00321D82"/>
    <w:rsid w:val="00330A56"/>
    <w:rsid w:val="00336709"/>
    <w:rsid w:val="00342B8D"/>
    <w:rsid w:val="00347984"/>
    <w:rsid w:val="00357430"/>
    <w:rsid w:val="00366CBA"/>
    <w:rsid w:val="0036788E"/>
    <w:rsid w:val="00373A51"/>
    <w:rsid w:val="00375436"/>
    <w:rsid w:val="003807C5"/>
    <w:rsid w:val="003823C3"/>
    <w:rsid w:val="0038240D"/>
    <w:rsid w:val="0038519F"/>
    <w:rsid w:val="003A0B67"/>
    <w:rsid w:val="003A3BBB"/>
    <w:rsid w:val="003A64C0"/>
    <w:rsid w:val="003B0064"/>
    <w:rsid w:val="003B3AF9"/>
    <w:rsid w:val="003B5949"/>
    <w:rsid w:val="003C1862"/>
    <w:rsid w:val="003C260F"/>
    <w:rsid w:val="003C356F"/>
    <w:rsid w:val="003D58FF"/>
    <w:rsid w:val="003E051F"/>
    <w:rsid w:val="003E078D"/>
    <w:rsid w:val="003E64A0"/>
    <w:rsid w:val="003F0EBF"/>
    <w:rsid w:val="003F682B"/>
    <w:rsid w:val="003F6DD3"/>
    <w:rsid w:val="00401F5F"/>
    <w:rsid w:val="00425A50"/>
    <w:rsid w:val="0042621F"/>
    <w:rsid w:val="0043156B"/>
    <w:rsid w:val="004404A6"/>
    <w:rsid w:val="004448E0"/>
    <w:rsid w:val="00445B72"/>
    <w:rsid w:val="0044725A"/>
    <w:rsid w:val="0045084F"/>
    <w:rsid w:val="0045772A"/>
    <w:rsid w:val="00460A34"/>
    <w:rsid w:val="00461E02"/>
    <w:rsid w:val="00462659"/>
    <w:rsid w:val="00467A23"/>
    <w:rsid w:val="00471561"/>
    <w:rsid w:val="0047702C"/>
    <w:rsid w:val="00477DBA"/>
    <w:rsid w:val="00480B65"/>
    <w:rsid w:val="00483E3A"/>
    <w:rsid w:val="0048489D"/>
    <w:rsid w:val="00484967"/>
    <w:rsid w:val="004853B3"/>
    <w:rsid w:val="004901FC"/>
    <w:rsid w:val="00490337"/>
    <w:rsid w:val="004918AC"/>
    <w:rsid w:val="00491A9F"/>
    <w:rsid w:val="00491E6B"/>
    <w:rsid w:val="00492786"/>
    <w:rsid w:val="00494FF5"/>
    <w:rsid w:val="00496167"/>
    <w:rsid w:val="00496996"/>
    <w:rsid w:val="004A0D3F"/>
    <w:rsid w:val="004A62F9"/>
    <w:rsid w:val="004B129C"/>
    <w:rsid w:val="004B7C83"/>
    <w:rsid w:val="004C15FC"/>
    <w:rsid w:val="004C33AE"/>
    <w:rsid w:val="004D1271"/>
    <w:rsid w:val="004D3EAF"/>
    <w:rsid w:val="004E0BFB"/>
    <w:rsid w:val="004E142F"/>
    <w:rsid w:val="004E5E24"/>
    <w:rsid w:val="004F3E86"/>
    <w:rsid w:val="005053AD"/>
    <w:rsid w:val="00505856"/>
    <w:rsid w:val="005118C3"/>
    <w:rsid w:val="0051401B"/>
    <w:rsid w:val="00515EAA"/>
    <w:rsid w:val="00545B71"/>
    <w:rsid w:val="005560A2"/>
    <w:rsid w:val="00561715"/>
    <w:rsid w:val="00561723"/>
    <w:rsid w:val="0056658C"/>
    <w:rsid w:val="00583345"/>
    <w:rsid w:val="0058603A"/>
    <w:rsid w:val="005961BF"/>
    <w:rsid w:val="005A091B"/>
    <w:rsid w:val="005A7590"/>
    <w:rsid w:val="005A779A"/>
    <w:rsid w:val="005B372A"/>
    <w:rsid w:val="005B648B"/>
    <w:rsid w:val="005C14D7"/>
    <w:rsid w:val="005C2DDC"/>
    <w:rsid w:val="005D3649"/>
    <w:rsid w:val="005D7F86"/>
    <w:rsid w:val="005E0A77"/>
    <w:rsid w:val="005F21BA"/>
    <w:rsid w:val="005F3810"/>
    <w:rsid w:val="005F3D9C"/>
    <w:rsid w:val="005F4998"/>
    <w:rsid w:val="00616786"/>
    <w:rsid w:val="006315FC"/>
    <w:rsid w:val="006361DA"/>
    <w:rsid w:val="00645CF9"/>
    <w:rsid w:val="0065714F"/>
    <w:rsid w:val="0065791C"/>
    <w:rsid w:val="00663E01"/>
    <w:rsid w:val="00665D00"/>
    <w:rsid w:val="0067426A"/>
    <w:rsid w:val="0067553C"/>
    <w:rsid w:val="0069257D"/>
    <w:rsid w:val="006A0CFE"/>
    <w:rsid w:val="006A0D99"/>
    <w:rsid w:val="006A59D4"/>
    <w:rsid w:val="006C44D3"/>
    <w:rsid w:val="006C73BE"/>
    <w:rsid w:val="006D4413"/>
    <w:rsid w:val="006E5768"/>
    <w:rsid w:val="006E6BB7"/>
    <w:rsid w:val="006F3032"/>
    <w:rsid w:val="006F5ED3"/>
    <w:rsid w:val="0070761A"/>
    <w:rsid w:val="007254F9"/>
    <w:rsid w:val="00730177"/>
    <w:rsid w:val="00735F85"/>
    <w:rsid w:val="0074346C"/>
    <w:rsid w:val="00743B11"/>
    <w:rsid w:val="00747C69"/>
    <w:rsid w:val="00753708"/>
    <w:rsid w:val="007549EB"/>
    <w:rsid w:val="00766E7A"/>
    <w:rsid w:val="007716E4"/>
    <w:rsid w:val="00772D84"/>
    <w:rsid w:val="0078235E"/>
    <w:rsid w:val="007837B1"/>
    <w:rsid w:val="00786128"/>
    <w:rsid w:val="007865CC"/>
    <w:rsid w:val="00787FC5"/>
    <w:rsid w:val="00795E43"/>
    <w:rsid w:val="007A69FC"/>
    <w:rsid w:val="007B2F43"/>
    <w:rsid w:val="007B42FD"/>
    <w:rsid w:val="007C27D5"/>
    <w:rsid w:val="007C5A75"/>
    <w:rsid w:val="007C6BB2"/>
    <w:rsid w:val="007D040D"/>
    <w:rsid w:val="007D66CA"/>
    <w:rsid w:val="007D6F62"/>
    <w:rsid w:val="007E262C"/>
    <w:rsid w:val="007E2AAD"/>
    <w:rsid w:val="007E5611"/>
    <w:rsid w:val="007E7F6B"/>
    <w:rsid w:val="007F161C"/>
    <w:rsid w:val="00801E7C"/>
    <w:rsid w:val="008232EC"/>
    <w:rsid w:val="0083102D"/>
    <w:rsid w:val="00832CFF"/>
    <w:rsid w:val="00836BEE"/>
    <w:rsid w:val="00837405"/>
    <w:rsid w:val="0084054A"/>
    <w:rsid w:val="00840865"/>
    <w:rsid w:val="00852164"/>
    <w:rsid w:val="00853287"/>
    <w:rsid w:val="00855C2D"/>
    <w:rsid w:val="00856003"/>
    <w:rsid w:val="00857157"/>
    <w:rsid w:val="0087066D"/>
    <w:rsid w:val="00876B6C"/>
    <w:rsid w:val="00882940"/>
    <w:rsid w:val="008835E3"/>
    <w:rsid w:val="008856CC"/>
    <w:rsid w:val="00885F4B"/>
    <w:rsid w:val="00890AC5"/>
    <w:rsid w:val="008918DE"/>
    <w:rsid w:val="0089424E"/>
    <w:rsid w:val="008A1849"/>
    <w:rsid w:val="008C7186"/>
    <w:rsid w:val="008D1A25"/>
    <w:rsid w:val="008D1C5A"/>
    <w:rsid w:val="008E1E02"/>
    <w:rsid w:val="00902A69"/>
    <w:rsid w:val="0090342A"/>
    <w:rsid w:val="009044A6"/>
    <w:rsid w:val="00904A68"/>
    <w:rsid w:val="00906174"/>
    <w:rsid w:val="00912532"/>
    <w:rsid w:val="00913AC7"/>
    <w:rsid w:val="0092103C"/>
    <w:rsid w:val="00921ABD"/>
    <w:rsid w:val="00931ED6"/>
    <w:rsid w:val="009325A1"/>
    <w:rsid w:val="0094084C"/>
    <w:rsid w:val="00942C9D"/>
    <w:rsid w:val="00945051"/>
    <w:rsid w:val="00945696"/>
    <w:rsid w:val="009569C5"/>
    <w:rsid w:val="00957FFE"/>
    <w:rsid w:val="009608A9"/>
    <w:rsid w:val="00961086"/>
    <w:rsid w:val="00962D95"/>
    <w:rsid w:val="0096585C"/>
    <w:rsid w:val="00976BA2"/>
    <w:rsid w:val="00980398"/>
    <w:rsid w:val="009877E4"/>
    <w:rsid w:val="0099003A"/>
    <w:rsid w:val="009907C2"/>
    <w:rsid w:val="009A300A"/>
    <w:rsid w:val="009A34FC"/>
    <w:rsid w:val="009A4A62"/>
    <w:rsid w:val="009A6A5A"/>
    <w:rsid w:val="009A6A74"/>
    <w:rsid w:val="009C341E"/>
    <w:rsid w:val="009C50C5"/>
    <w:rsid w:val="009C6302"/>
    <w:rsid w:val="009C71F4"/>
    <w:rsid w:val="009D5042"/>
    <w:rsid w:val="009E0F7F"/>
    <w:rsid w:val="009E4B01"/>
    <w:rsid w:val="009E5595"/>
    <w:rsid w:val="009F2CF5"/>
    <w:rsid w:val="009F3EA2"/>
    <w:rsid w:val="00A030B9"/>
    <w:rsid w:val="00A13A48"/>
    <w:rsid w:val="00A16F9C"/>
    <w:rsid w:val="00A2001E"/>
    <w:rsid w:val="00A241B4"/>
    <w:rsid w:val="00A2480C"/>
    <w:rsid w:val="00A26411"/>
    <w:rsid w:val="00A37228"/>
    <w:rsid w:val="00A4004D"/>
    <w:rsid w:val="00A400D1"/>
    <w:rsid w:val="00A422A4"/>
    <w:rsid w:val="00A44762"/>
    <w:rsid w:val="00A46870"/>
    <w:rsid w:val="00A46971"/>
    <w:rsid w:val="00A50821"/>
    <w:rsid w:val="00A508D6"/>
    <w:rsid w:val="00A54BF4"/>
    <w:rsid w:val="00A560B7"/>
    <w:rsid w:val="00A57158"/>
    <w:rsid w:val="00A620A5"/>
    <w:rsid w:val="00A67433"/>
    <w:rsid w:val="00A727EF"/>
    <w:rsid w:val="00A75AE0"/>
    <w:rsid w:val="00A80584"/>
    <w:rsid w:val="00A86168"/>
    <w:rsid w:val="00A90752"/>
    <w:rsid w:val="00A96756"/>
    <w:rsid w:val="00AA0362"/>
    <w:rsid w:val="00AA455F"/>
    <w:rsid w:val="00AA4ED7"/>
    <w:rsid w:val="00AC02E4"/>
    <w:rsid w:val="00AC0BC7"/>
    <w:rsid w:val="00AC52B0"/>
    <w:rsid w:val="00AC7BB2"/>
    <w:rsid w:val="00AD4F61"/>
    <w:rsid w:val="00AE289B"/>
    <w:rsid w:val="00AF0DC2"/>
    <w:rsid w:val="00AF34CB"/>
    <w:rsid w:val="00B026A1"/>
    <w:rsid w:val="00B04258"/>
    <w:rsid w:val="00B11840"/>
    <w:rsid w:val="00B1221A"/>
    <w:rsid w:val="00B1747D"/>
    <w:rsid w:val="00B2426A"/>
    <w:rsid w:val="00B326D0"/>
    <w:rsid w:val="00B329D3"/>
    <w:rsid w:val="00B34AEF"/>
    <w:rsid w:val="00B42FC1"/>
    <w:rsid w:val="00B4604E"/>
    <w:rsid w:val="00B516B0"/>
    <w:rsid w:val="00B62040"/>
    <w:rsid w:val="00B63007"/>
    <w:rsid w:val="00B63B91"/>
    <w:rsid w:val="00B66DF8"/>
    <w:rsid w:val="00B721AF"/>
    <w:rsid w:val="00B72BAA"/>
    <w:rsid w:val="00B7434C"/>
    <w:rsid w:val="00B97DDF"/>
    <w:rsid w:val="00BA2823"/>
    <w:rsid w:val="00BA4F14"/>
    <w:rsid w:val="00BB00E2"/>
    <w:rsid w:val="00BB34B5"/>
    <w:rsid w:val="00BB6AE3"/>
    <w:rsid w:val="00BB7E23"/>
    <w:rsid w:val="00BC01FF"/>
    <w:rsid w:val="00BC0F1F"/>
    <w:rsid w:val="00BC5296"/>
    <w:rsid w:val="00BE1011"/>
    <w:rsid w:val="00BE11CD"/>
    <w:rsid w:val="00BE37A6"/>
    <w:rsid w:val="00BF1436"/>
    <w:rsid w:val="00BF18DC"/>
    <w:rsid w:val="00BF1953"/>
    <w:rsid w:val="00C01F4F"/>
    <w:rsid w:val="00C05935"/>
    <w:rsid w:val="00C05D04"/>
    <w:rsid w:val="00C17473"/>
    <w:rsid w:val="00C22DD1"/>
    <w:rsid w:val="00C31DCB"/>
    <w:rsid w:val="00C32A1B"/>
    <w:rsid w:val="00C33317"/>
    <w:rsid w:val="00C35BC4"/>
    <w:rsid w:val="00C43666"/>
    <w:rsid w:val="00C632DC"/>
    <w:rsid w:val="00C67F9A"/>
    <w:rsid w:val="00C77540"/>
    <w:rsid w:val="00C83035"/>
    <w:rsid w:val="00C835D2"/>
    <w:rsid w:val="00C84C33"/>
    <w:rsid w:val="00C86B26"/>
    <w:rsid w:val="00C9112C"/>
    <w:rsid w:val="00C96763"/>
    <w:rsid w:val="00CB01FB"/>
    <w:rsid w:val="00CB2DD7"/>
    <w:rsid w:val="00CB2FC9"/>
    <w:rsid w:val="00CB3999"/>
    <w:rsid w:val="00CB5D66"/>
    <w:rsid w:val="00CC0AA2"/>
    <w:rsid w:val="00CC0B34"/>
    <w:rsid w:val="00CC59C3"/>
    <w:rsid w:val="00CC6C38"/>
    <w:rsid w:val="00CC7DD0"/>
    <w:rsid w:val="00CD290E"/>
    <w:rsid w:val="00CE2C07"/>
    <w:rsid w:val="00CE4195"/>
    <w:rsid w:val="00CF1272"/>
    <w:rsid w:val="00CF3E6E"/>
    <w:rsid w:val="00CF4E59"/>
    <w:rsid w:val="00D01526"/>
    <w:rsid w:val="00D06FB0"/>
    <w:rsid w:val="00D11B61"/>
    <w:rsid w:val="00D13A71"/>
    <w:rsid w:val="00D17EE6"/>
    <w:rsid w:val="00D206F3"/>
    <w:rsid w:val="00D20D6A"/>
    <w:rsid w:val="00D21429"/>
    <w:rsid w:val="00D4660C"/>
    <w:rsid w:val="00D51A7C"/>
    <w:rsid w:val="00D54CF5"/>
    <w:rsid w:val="00D55F46"/>
    <w:rsid w:val="00D56BEC"/>
    <w:rsid w:val="00D5774F"/>
    <w:rsid w:val="00D64301"/>
    <w:rsid w:val="00D776B5"/>
    <w:rsid w:val="00D85364"/>
    <w:rsid w:val="00D96844"/>
    <w:rsid w:val="00DA13A0"/>
    <w:rsid w:val="00DA40B9"/>
    <w:rsid w:val="00DA630E"/>
    <w:rsid w:val="00DB03B0"/>
    <w:rsid w:val="00DB50B5"/>
    <w:rsid w:val="00DB6769"/>
    <w:rsid w:val="00DC54DB"/>
    <w:rsid w:val="00DC5DA3"/>
    <w:rsid w:val="00DD2140"/>
    <w:rsid w:val="00DE7DD2"/>
    <w:rsid w:val="00DE7E12"/>
    <w:rsid w:val="00DF050C"/>
    <w:rsid w:val="00DF2DF9"/>
    <w:rsid w:val="00DF30C8"/>
    <w:rsid w:val="00E04F8E"/>
    <w:rsid w:val="00E0660C"/>
    <w:rsid w:val="00E12AE9"/>
    <w:rsid w:val="00E12F0F"/>
    <w:rsid w:val="00E13D7E"/>
    <w:rsid w:val="00E14E2D"/>
    <w:rsid w:val="00E20D7F"/>
    <w:rsid w:val="00E24535"/>
    <w:rsid w:val="00E247BA"/>
    <w:rsid w:val="00E302C2"/>
    <w:rsid w:val="00E4274F"/>
    <w:rsid w:val="00E447F0"/>
    <w:rsid w:val="00E50F5C"/>
    <w:rsid w:val="00E519A0"/>
    <w:rsid w:val="00E52CA4"/>
    <w:rsid w:val="00E53A78"/>
    <w:rsid w:val="00E54F22"/>
    <w:rsid w:val="00E5663E"/>
    <w:rsid w:val="00E62D5B"/>
    <w:rsid w:val="00E7255A"/>
    <w:rsid w:val="00E753E8"/>
    <w:rsid w:val="00E830BF"/>
    <w:rsid w:val="00E93260"/>
    <w:rsid w:val="00E97698"/>
    <w:rsid w:val="00EB09CA"/>
    <w:rsid w:val="00EB300E"/>
    <w:rsid w:val="00EB4749"/>
    <w:rsid w:val="00EB68CA"/>
    <w:rsid w:val="00EB6D9F"/>
    <w:rsid w:val="00EC5980"/>
    <w:rsid w:val="00ED2230"/>
    <w:rsid w:val="00ED3757"/>
    <w:rsid w:val="00EE1D3D"/>
    <w:rsid w:val="00EE54E5"/>
    <w:rsid w:val="00EE64D5"/>
    <w:rsid w:val="00EE64EF"/>
    <w:rsid w:val="00F136B0"/>
    <w:rsid w:val="00F151F0"/>
    <w:rsid w:val="00F207B9"/>
    <w:rsid w:val="00F21DA8"/>
    <w:rsid w:val="00F23336"/>
    <w:rsid w:val="00F243F1"/>
    <w:rsid w:val="00F259D7"/>
    <w:rsid w:val="00F2611F"/>
    <w:rsid w:val="00F26FBB"/>
    <w:rsid w:val="00F304F1"/>
    <w:rsid w:val="00F30A90"/>
    <w:rsid w:val="00F33090"/>
    <w:rsid w:val="00F51176"/>
    <w:rsid w:val="00F51955"/>
    <w:rsid w:val="00F6141F"/>
    <w:rsid w:val="00F64D92"/>
    <w:rsid w:val="00F6568F"/>
    <w:rsid w:val="00F66E3E"/>
    <w:rsid w:val="00F67249"/>
    <w:rsid w:val="00F7756C"/>
    <w:rsid w:val="00F80013"/>
    <w:rsid w:val="00F801F2"/>
    <w:rsid w:val="00F82485"/>
    <w:rsid w:val="00F918BD"/>
    <w:rsid w:val="00F94177"/>
    <w:rsid w:val="00FA0BE3"/>
    <w:rsid w:val="00FA3FE2"/>
    <w:rsid w:val="00FA40B7"/>
    <w:rsid w:val="00FA4614"/>
    <w:rsid w:val="00FA6116"/>
    <w:rsid w:val="00FA737A"/>
    <w:rsid w:val="00FB1B34"/>
    <w:rsid w:val="00FB42C9"/>
    <w:rsid w:val="00FB4DBA"/>
    <w:rsid w:val="00FB6D6B"/>
    <w:rsid w:val="00FD12FD"/>
    <w:rsid w:val="00FD621A"/>
    <w:rsid w:val="00FD67F5"/>
    <w:rsid w:val="00FE2280"/>
    <w:rsid w:val="00FE228A"/>
    <w:rsid w:val="00FE26E0"/>
    <w:rsid w:val="00FF2355"/>
    <w:rsid w:val="00FF4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F9BB6"/>
  <w15:chartTrackingRefBased/>
  <w15:docId w15:val="{62C0E12E-B066-47BB-A738-D28CD34C1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0B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37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37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F4E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D37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2786"/>
    <w:pPr>
      <w:ind w:left="720"/>
      <w:contextualSpacing/>
    </w:pPr>
  </w:style>
  <w:style w:type="character" w:customStyle="1" w:styleId="Heading1Char">
    <w:name w:val="Heading 1 Char"/>
    <w:basedOn w:val="DefaultParagraphFont"/>
    <w:link w:val="Heading1"/>
    <w:uiPriority w:val="9"/>
    <w:rsid w:val="004E0BFB"/>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CF4E5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2250DA"/>
    <w:pPr>
      <w:outlineLvl w:val="9"/>
    </w:pPr>
  </w:style>
  <w:style w:type="paragraph" w:styleId="TOC1">
    <w:name w:val="toc 1"/>
    <w:basedOn w:val="Normal"/>
    <w:next w:val="Normal"/>
    <w:autoRedefine/>
    <w:uiPriority w:val="39"/>
    <w:unhideWhenUsed/>
    <w:rsid w:val="002250DA"/>
    <w:pPr>
      <w:spacing w:after="100"/>
    </w:pPr>
  </w:style>
  <w:style w:type="character" w:styleId="Hyperlink">
    <w:name w:val="Hyperlink"/>
    <w:basedOn w:val="DefaultParagraphFont"/>
    <w:uiPriority w:val="99"/>
    <w:unhideWhenUsed/>
    <w:rsid w:val="002250DA"/>
    <w:rPr>
      <w:color w:val="0563C1" w:themeColor="hyperlink"/>
      <w:u w:val="single"/>
    </w:rPr>
  </w:style>
  <w:style w:type="paragraph" w:styleId="TOC2">
    <w:name w:val="toc 2"/>
    <w:basedOn w:val="Normal"/>
    <w:next w:val="Normal"/>
    <w:autoRedefine/>
    <w:uiPriority w:val="39"/>
    <w:unhideWhenUsed/>
    <w:rsid w:val="007D6F62"/>
    <w:pPr>
      <w:spacing w:after="100"/>
      <w:ind w:left="220"/>
    </w:pPr>
    <w:rPr>
      <w:rFonts w:eastAsiaTheme="minorEastAsia" w:cs="Times New Roman"/>
    </w:rPr>
  </w:style>
  <w:style w:type="paragraph" w:styleId="TOC3">
    <w:name w:val="toc 3"/>
    <w:basedOn w:val="Normal"/>
    <w:next w:val="Normal"/>
    <w:autoRedefine/>
    <w:uiPriority w:val="39"/>
    <w:unhideWhenUsed/>
    <w:rsid w:val="007D6F62"/>
    <w:pPr>
      <w:spacing w:after="100"/>
      <w:ind w:left="440"/>
    </w:pPr>
    <w:rPr>
      <w:rFonts w:eastAsiaTheme="minorEastAsia" w:cs="Times New Roman"/>
    </w:rPr>
  </w:style>
  <w:style w:type="paragraph" w:styleId="NoSpacing">
    <w:name w:val="No Spacing"/>
    <w:uiPriority w:val="1"/>
    <w:qFormat/>
    <w:rsid w:val="007D6F62"/>
    <w:pPr>
      <w:spacing w:after="0" w:line="240" w:lineRule="auto"/>
    </w:pPr>
  </w:style>
  <w:style w:type="character" w:customStyle="1" w:styleId="Heading3Char">
    <w:name w:val="Heading 3 Char"/>
    <w:basedOn w:val="DefaultParagraphFont"/>
    <w:link w:val="Heading3"/>
    <w:uiPriority w:val="9"/>
    <w:rsid w:val="00ED3757"/>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ED3757"/>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ED375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ED37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37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D37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80584"/>
    <w:rPr>
      <w:color w:val="605E5C"/>
      <w:shd w:val="clear" w:color="auto" w:fill="E1DFDD"/>
    </w:rPr>
  </w:style>
  <w:style w:type="paragraph" w:styleId="Revision">
    <w:name w:val="Revision"/>
    <w:hidden/>
    <w:uiPriority w:val="99"/>
    <w:semiHidden/>
    <w:rsid w:val="00AC7BB2"/>
    <w:pPr>
      <w:spacing w:after="0" w:line="240" w:lineRule="auto"/>
    </w:pPr>
  </w:style>
  <w:style w:type="character" w:customStyle="1" w:styleId="ui-provider">
    <w:name w:val="ui-provider"/>
    <w:basedOn w:val="DefaultParagraphFont"/>
    <w:rsid w:val="00373A51"/>
  </w:style>
  <w:style w:type="paragraph" w:styleId="BalloonText">
    <w:name w:val="Balloon Text"/>
    <w:basedOn w:val="Normal"/>
    <w:link w:val="BalloonTextChar"/>
    <w:uiPriority w:val="99"/>
    <w:semiHidden/>
    <w:unhideWhenUsed/>
    <w:rsid w:val="00DF05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50C"/>
    <w:rPr>
      <w:rFonts w:ascii="Segoe UI" w:hAnsi="Segoe UI" w:cs="Segoe UI"/>
      <w:sz w:val="18"/>
      <w:szCs w:val="18"/>
    </w:rPr>
  </w:style>
  <w:style w:type="character" w:styleId="CommentReference">
    <w:name w:val="annotation reference"/>
    <w:basedOn w:val="DefaultParagraphFont"/>
    <w:uiPriority w:val="99"/>
    <w:semiHidden/>
    <w:unhideWhenUsed/>
    <w:rsid w:val="00BC0F1F"/>
    <w:rPr>
      <w:sz w:val="16"/>
      <w:szCs w:val="16"/>
    </w:rPr>
  </w:style>
  <w:style w:type="paragraph" w:styleId="CommentText">
    <w:name w:val="annotation text"/>
    <w:basedOn w:val="Normal"/>
    <w:link w:val="CommentTextChar"/>
    <w:uiPriority w:val="99"/>
    <w:semiHidden/>
    <w:unhideWhenUsed/>
    <w:rsid w:val="00BC0F1F"/>
    <w:pPr>
      <w:spacing w:line="240" w:lineRule="auto"/>
    </w:pPr>
    <w:rPr>
      <w:sz w:val="20"/>
      <w:szCs w:val="20"/>
    </w:rPr>
  </w:style>
  <w:style w:type="character" w:customStyle="1" w:styleId="CommentTextChar">
    <w:name w:val="Comment Text Char"/>
    <w:basedOn w:val="DefaultParagraphFont"/>
    <w:link w:val="CommentText"/>
    <w:uiPriority w:val="99"/>
    <w:semiHidden/>
    <w:rsid w:val="00BC0F1F"/>
    <w:rPr>
      <w:sz w:val="20"/>
      <w:szCs w:val="20"/>
    </w:rPr>
  </w:style>
  <w:style w:type="paragraph" w:styleId="CommentSubject">
    <w:name w:val="annotation subject"/>
    <w:basedOn w:val="CommentText"/>
    <w:next w:val="CommentText"/>
    <w:link w:val="CommentSubjectChar"/>
    <w:uiPriority w:val="99"/>
    <w:semiHidden/>
    <w:unhideWhenUsed/>
    <w:rsid w:val="00BC0F1F"/>
    <w:rPr>
      <w:b/>
      <w:bCs/>
    </w:rPr>
  </w:style>
  <w:style w:type="character" w:customStyle="1" w:styleId="CommentSubjectChar">
    <w:name w:val="Comment Subject Char"/>
    <w:basedOn w:val="CommentTextChar"/>
    <w:link w:val="CommentSubject"/>
    <w:uiPriority w:val="99"/>
    <w:semiHidden/>
    <w:rsid w:val="00BC0F1F"/>
    <w:rPr>
      <w:b/>
      <w:bCs/>
      <w:sz w:val="20"/>
      <w:szCs w:val="20"/>
    </w:rPr>
  </w:style>
  <w:style w:type="paragraph" w:styleId="NormalWeb">
    <w:name w:val="Normal (Web)"/>
    <w:basedOn w:val="Normal"/>
    <w:uiPriority w:val="99"/>
    <w:semiHidden/>
    <w:unhideWhenUsed/>
    <w:rsid w:val="001723A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034193">
      <w:bodyDiv w:val="1"/>
      <w:marLeft w:val="0"/>
      <w:marRight w:val="0"/>
      <w:marTop w:val="0"/>
      <w:marBottom w:val="0"/>
      <w:divBdr>
        <w:top w:val="none" w:sz="0" w:space="0" w:color="auto"/>
        <w:left w:val="none" w:sz="0" w:space="0" w:color="auto"/>
        <w:bottom w:val="none" w:sz="0" w:space="0" w:color="auto"/>
        <w:right w:val="none" w:sz="0" w:space="0" w:color="auto"/>
      </w:divBdr>
    </w:div>
    <w:div w:id="222373827">
      <w:bodyDiv w:val="1"/>
      <w:marLeft w:val="0"/>
      <w:marRight w:val="0"/>
      <w:marTop w:val="0"/>
      <w:marBottom w:val="0"/>
      <w:divBdr>
        <w:top w:val="none" w:sz="0" w:space="0" w:color="auto"/>
        <w:left w:val="none" w:sz="0" w:space="0" w:color="auto"/>
        <w:bottom w:val="none" w:sz="0" w:space="0" w:color="auto"/>
        <w:right w:val="none" w:sz="0" w:space="0" w:color="auto"/>
      </w:divBdr>
    </w:div>
    <w:div w:id="342171280">
      <w:bodyDiv w:val="1"/>
      <w:marLeft w:val="0"/>
      <w:marRight w:val="0"/>
      <w:marTop w:val="0"/>
      <w:marBottom w:val="0"/>
      <w:divBdr>
        <w:top w:val="none" w:sz="0" w:space="0" w:color="auto"/>
        <w:left w:val="none" w:sz="0" w:space="0" w:color="auto"/>
        <w:bottom w:val="none" w:sz="0" w:space="0" w:color="auto"/>
        <w:right w:val="none" w:sz="0" w:space="0" w:color="auto"/>
      </w:divBdr>
    </w:div>
    <w:div w:id="478960296">
      <w:bodyDiv w:val="1"/>
      <w:marLeft w:val="0"/>
      <w:marRight w:val="0"/>
      <w:marTop w:val="0"/>
      <w:marBottom w:val="0"/>
      <w:divBdr>
        <w:top w:val="none" w:sz="0" w:space="0" w:color="auto"/>
        <w:left w:val="none" w:sz="0" w:space="0" w:color="auto"/>
        <w:bottom w:val="none" w:sz="0" w:space="0" w:color="auto"/>
        <w:right w:val="none" w:sz="0" w:space="0" w:color="auto"/>
      </w:divBdr>
    </w:div>
    <w:div w:id="507015668">
      <w:bodyDiv w:val="1"/>
      <w:marLeft w:val="0"/>
      <w:marRight w:val="0"/>
      <w:marTop w:val="0"/>
      <w:marBottom w:val="0"/>
      <w:divBdr>
        <w:top w:val="none" w:sz="0" w:space="0" w:color="auto"/>
        <w:left w:val="none" w:sz="0" w:space="0" w:color="auto"/>
        <w:bottom w:val="none" w:sz="0" w:space="0" w:color="auto"/>
        <w:right w:val="none" w:sz="0" w:space="0" w:color="auto"/>
      </w:divBdr>
    </w:div>
    <w:div w:id="522980382">
      <w:bodyDiv w:val="1"/>
      <w:marLeft w:val="0"/>
      <w:marRight w:val="0"/>
      <w:marTop w:val="0"/>
      <w:marBottom w:val="0"/>
      <w:divBdr>
        <w:top w:val="none" w:sz="0" w:space="0" w:color="auto"/>
        <w:left w:val="none" w:sz="0" w:space="0" w:color="auto"/>
        <w:bottom w:val="none" w:sz="0" w:space="0" w:color="auto"/>
        <w:right w:val="none" w:sz="0" w:space="0" w:color="auto"/>
      </w:divBdr>
    </w:div>
    <w:div w:id="531116108">
      <w:bodyDiv w:val="1"/>
      <w:marLeft w:val="0"/>
      <w:marRight w:val="0"/>
      <w:marTop w:val="0"/>
      <w:marBottom w:val="0"/>
      <w:divBdr>
        <w:top w:val="none" w:sz="0" w:space="0" w:color="auto"/>
        <w:left w:val="none" w:sz="0" w:space="0" w:color="auto"/>
        <w:bottom w:val="none" w:sz="0" w:space="0" w:color="auto"/>
        <w:right w:val="none" w:sz="0" w:space="0" w:color="auto"/>
      </w:divBdr>
    </w:div>
    <w:div w:id="545066993">
      <w:bodyDiv w:val="1"/>
      <w:marLeft w:val="0"/>
      <w:marRight w:val="0"/>
      <w:marTop w:val="0"/>
      <w:marBottom w:val="0"/>
      <w:divBdr>
        <w:top w:val="none" w:sz="0" w:space="0" w:color="auto"/>
        <w:left w:val="none" w:sz="0" w:space="0" w:color="auto"/>
        <w:bottom w:val="none" w:sz="0" w:space="0" w:color="auto"/>
        <w:right w:val="none" w:sz="0" w:space="0" w:color="auto"/>
      </w:divBdr>
    </w:div>
    <w:div w:id="594440674">
      <w:bodyDiv w:val="1"/>
      <w:marLeft w:val="0"/>
      <w:marRight w:val="0"/>
      <w:marTop w:val="0"/>
      <w:marBottom w:val="0"/>
      <w:divBdr>
        <w:top w:val="none" w:sz="0" w:space="0" w:color="auto"/>
        <w:left w:val="none" w:sz="0" w:space="0" w:color="auto"/>
        <w:bottom w:val="none" w:sz="0" w:space="0" w:color="auto"/>
        <w:right w:val="none" w:sz="0" w:space="0" w:color="auto"/>
      </w:divBdr>
    </w:div>
    <w:div w:id="624116437">
      <w:bodyDiv w:val="1"/>
      <w:marLeft w:val="0"/>
      <w:marRight w:val="0"/>
      <w:marTop w:val="0"/>
      <w:marBottom w:val="0"/>
      <w:divBdr>
        <w:top w:val="none" w:sz="0" w:space="0" w:color="auto"/>
        <w:left w:val="none" w:sz="0" w:space="0" w:color="auto"/>
        <w:bottom w:val="none" w:sz="0" w:space="0" w:color="auto"/>
        <w:right w:val="none" w:sz="0" w:space="0" w:color="auto"/>
      </w:divBdr>
    </w:div>
    <w:div w:id="637300887">
      <w:bodyDiv w:val="1"/>
      <w:marLeft w:val="0"/>
      <w:marRight w:val="0"/>
      <w:marTop w:val="0"/>
      <w:marBottom w:val="0"/>
      <w:divBdr>
        <w:top w:val="none" w:sz="0" w:space="0" w:color="auto"/>
        <w:left w:val="none" w:sz="0" w:space="0" w:color="auto"/>
        <w:bottom w:val="none" w:sz="0" w:space="0" w:color="auto"/>
        <w:right w:val="none" w:sz="0" w:space="0" w:color="auto"/>
      </w:divBdr>
    </w:div>
    <w:div w:id="725374588">
      <w:bodyDiv w:val="1"/>
      <w:marLeft w:val="0"/>
      <w:marRight w:val="0"/>
      <w:marTop w:val="0"/>
      <w:marBottom w:val="0"/>
      <w:divBdr>
        <w:top w:val="none" w:sz="0" w:space="0" w:color="auto"/>
        <w:left w:val="none" w:sz="0" w:space="0" w:color="auto"/>
        <w:bottom w:val="none" w:sz="0" w:space="0" w:color="auto"/>
        <w:right w:val="none" w:sz="0" w:space="0" w:color="auto"/>
      </w:divBdr>
      <w:divsChild>
        <w:div w:id="883635158">
          <w:marLeft w:val="0"/>
          <w:marRight w:val="0"/>
          <w:marTop w:val="0"/>
          <w:marBottom w:val="0"/>
          <w:divBdr>
            <w:top w:val="none" w:sz="0" w:space="0" w:color="auto"/>
            <w:left w:val="none" w:sz="0" w:space="0" w:color="auto"/>
            <w:bottom w:val="none" w:sz="0" w:space="0" w:color="auto"/>
            <w:right w:val="none" w:sz="0" w:space="0" w:color="auto"/>
          </w:divBdr>
          <w:divsChild>
            <w:div w:id="841550169">
              <w:marLeft w:val="0"/>
              <w:marRight w:val="0"/>
              <w:marTop w:val="0"/>
              <w:marBottom w:val="0"/>
              <w:divBdr>
                <w:top w:val="none" w:sz="0" w:space="0" w:color="auto"/>
                <w:left w:val="none" w:sz="0" w:space="0" w:color="auto"/>
                <w:bottom w:val="none" w:sz="0" w:space="0" w:color="auto"/>
                <w:right w:val="none" w:sz="0" w:space="0" w:color="auto"/>
              </w:divBdr>
              <w:divsChild>
                <w:div w:id="1565868735">
                  <w:marLeft w:val="0"/>
                  <w:marRight w:val="0"/>
                  <w:marTop w:val="0"/>
                  <w:marBottom w:val="0"/>
                  <w:divBdr>
                    <w:top w:val="none" w:sz="0" w:space="0" w:color="auto"/>
                    <w:left w:val="none" w:sz="0" w:space="0" w:color="auto"/>
                    <w:bottom w:val="none" w:sz="0" w:space="0" w:color="auto"/>
                    <w:right w:val="none" w:sz="0" w:space="0" w:color="auto"/>
                  </w:divBdr>
                  <w:divsChild>
                    <w:div w:id="12113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591565">
          <w:marLeft w:val="0"/>
          <w:marRight w:val="0"/>
          <w:marTop w:val="0"/>
          <w:marBottom w:val="0"/>
          <w:divBdr>
            <w:top w:val="none" w:sz="0" w:space="0" w:color="auto"/>
            <w:left w:val="none" w:sz="0" w:space="0" w:color="auto"/>
            <w:bottom w:val="none" w:sz="0" w:space="0" w:color="auto"/>
            <w:right w:val="none" w:sz="0" w:space="0" w:color="auto"/>
          </w:divBdr>
          <w:divsChild>
            <w:div w:id="2001539227">
              <w:marLeft w:val="0"/>
              <w:marRight w:val="0"/>
              <w:marTop w:val="0"/>
              <w:marBottom w:val="0"/>
              <w:divBdr>
                <w:top w:val="none" w:sz="0" w:space="0" w:color="auto"/>
                <w:left w:val="none" w:sz="0" w:space="0" w:color="auto"/>
                <w:bottom w:val="none" w:sz="0" w:space="0" w:color="auto"/>
                <w:right w:val="none" w:sz="0" w:space="0" w:color="auto"/>
              </w:divBdr>
              <w:divsChild>
                <w:div w:id="165291611">
                  <w:marLeft w:val="0"/>
                  <w:marRight w:val="0"/>
                  <w:marTop w:val="0"/>
                  <w:marBottom w:val="0"/>
                  <w:divBdr>
                    <w:top w:val="none" w:sz="0" w:space="0" w:color="auto"/>
                    <w:left w:val="none" w:sz="0" w:space="0" w:color="auto"/>
                    <w:bottom w:val="none" w:sz="0" w:space="0" w:color="auto"/>
                    <w:right w:val="none" w:sz="0" w:space="0" w:color="auto"/>
                  </w:divBdr>
                  <w:divsChild>
                    <w:div w:id="2051106753">
                      <w:marLeft w:val="0"/>
                      <w:marRight w:val="0"/>
                      <w:marTop w:val="0"/>
                      <w:marBottom w:val="0"/>
                      <w:divBdr>
                        <w:top w:val="none" w:sz="0" w:space="0" w:color="auto"/>
                        <w:left w:val="none" w:sz="0" w:space="0" w:color="auto"/>
                        <w:bottom w:val="none" w:sz="0" w:space="0" w:color="auto"/>
                        <w:right w:val="none" w:sz="0" w:space="0" w:color="auto"/>
                      </w:divBdr>
                      <w:divsChild>
                        <w:div w:id="922909754">
                          <w:marLeft w:val="0"/>
                          <w:marRight w:val="0"/>
                          <w:marTop w:val="0"/>
                          <w:marBottom w:val="0"/>
                          <w:divBdr>
                            <w:top w:val="none" w:sz="0" w:space="0" w:color="auto"/>
                            <w:left w:val="none" w:sz="0" w:space="0" w:color="auto"/>
                            <w:bottom w:val="none" w:sz="0" w:space="0" w:color="auto"/>
                            <w:right w:val="none" w:sz="0" w:space="0" w:color="auto"/>
                          </w:divBdr>
                          <w:divsChild>
                            <w:div w:id="23482535">
                              <w:marLeft w:val="0"/>
                              <w:marRight w:val="0"/>
                              <w:marTop w:val="0"/>
                              <w:marBottom w:val="0"/>
                              <w:divBdr>
                                <w:top w:val="none" w:sz="0" w:space="0" w:color="auto"/>
                                <w:left w:val="none" w:sz="0" w:space="0" w:color="auto"/>
                                <w:bottom w:val="none" w:sz="0" w:space="0" w:color="auto"/>
                                <w:right w:val="none" w:sz="0" w:space="0" w:color="auto"/>
                              </w:divBdr>
                              <w:divsChild>
                                <w:div w:id="487675116">
                                  <w:marLeft w:val="0"/>
                                  <w:marRight w:val="0"/>
                                  <w:marTop w:val="0"/>
                                  <w:marBottom w:val="0"/>
                                  <w:divBdr>
                                    <w:top w:val="none" w:sz="0" w:space="0" w:color="auto"/>
                                    <w:left w:val="none" w:sz="0" w:space="0" w:color="auto"/>
                                    <w:bottom w:val="none" w:sz="0" w:space="0" w:color="auto"/>
                                    <w:right w:val="none" w:sz="0" w:space="0" w:color="auto"/>
                                  </w:divBdr>
                                  <w:divsChild>
                                    <w:div w:id="1420520680">
                                      <w:marLeft w:val="0"/>
                                      <w:marRight w:val="0"/>
                                      <w:marTop w:val="0"/>
                                      <w:marBottom w:val="0"/>
                                      <w:divBdr>
                                        <w:top w:val="none" w:sz="0" w:space="0" w:color="auto"/>
                                        <w:left w:val="none" w:sz="0" w:space="0" w:color="auto"/>
                                        <w:bottom w:val="none" w:sz="0" w:space="0" w:color="auto"/>
                                        <w:right w:val="none" w:sz="0" w:space="0" w:color="auto"/>
                                      </w:divBdr>
                                      <w:divsChild>
                                        <w:div w:id="6405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608922">
          <w:marLeft w:val="0"/>
          <w:marRight w:val="0"/>
          <w:marTop w:val="0"/>
          <w:marBottom w:val="0"/>
          <w:divBdr>
            <w:top w:val="none" w:sz="0" w:space="0" w:color="auto"/>
            <w:left w:val="none" w:sz="0" w:space="0" w:color="auto"/>
            <w:bottom w:val="none" w:sz="0" w:space="0" w:color="auto"/>
            <w:right w:val="none" w:sz="0" w:space="0" w:color="auto"/>
          </w:divBdr>
          <w:divsChild>
            <w:div w:id="26103583">
              <w:marLeft w:val="0"/>
              <w:marRight w:val="0"/>
              <w:marTop w:val="0"/>
              <w:marBottom w:val="0"/>
              <w:divBdr>
                <w:top w:val="none" w:sz="0" w:space="0" w:color="auto"/>
                <w:left w:val="none" w:sz="0" w:space="0" w:color="auto"/>
                <w:bottom w:val="none" w:sz="0" w:space="0" w:color="auto"/>
                <w:right w:val="none" w:sz="0" w:space="0" w:color="auto"/>
              </w:divBdr>
              <w:divsChild>
                <w:div w:id="123473090">
                  <w:marLeft w:val="0"/>
                  <w:marRight w:val="0"/>
                  <w:marTop w:val="0"/>
                  <w:marBottom w:val="0"/>
                  <w:divBdr>
                    <w:top w:val="none" w:sz="0" w:space="0" w:color="auto"/>
                    <w:left w:val="none" w:sz="0" w:space="0" w:color="auto"/>
                    <w:bottom w:val="none" w:sz="0" w:space="0" w:color="auto"/>
                    <w:right w:val="none" w:sz="0" w:space="0" w:color="auto"/>
                  </w:divBdr>
                  <w:divsChild>
                    <w:div w:id="389350460">
                      <w:marLeft w:val="0"/>
                      <w:marRight w:val="0"/>
                      <w:marTop w:val="0"/>
                      <w:marBottom w:val="0"/>
                      <w:divBdr>
                        <w:top w:val="none" w:sz="0" w:space="0" w:color="auto"/>
                        <w:left w:val="none" w:sz="0" w:space="0" w:color="auto"/>
                        <w:bottom w:val="none" w:sz="0" w:space="0" w:color="auto"/>
                        <w:right w:val="none" w:sz="0" w:space="0" w:color="auto"/>
                      </w:divBdr>
                      <w:divsChild>
                        <w:div w:id="224681497">
                          <w:marLeft w:val="0"/>
                          <w:marRight w:val="0"/>
                          <w:marTop w:val="0"/>
                          <w:marBottom w:val="0"/>
                          <w:divBdr>
                            <w:top w:val="none" w:sz="0" w:space="0" w:color="auto"/>
                            <w:left w:val="none" w:sz="0" w:space="0" w:color="auto"/>
                            <w:bottom w:val="none" w:sz="0" w:space="0" w:color="auto"/>
                            <w:right w:val="none" w:sz="0" w:space="0" w:color="auto"/>
                          </w:divBdr>
                          <w:divsChild>
                            <w:div w:id="358699588">
                              <w:marLeft w:val="0"/>
                              <w:marRight w:val="0"/>
                              <w:marTop w:val="0"/>
                              <w:marBottom w:val="0"/>
                              <w:divBdr>
                                <w:top w:val="none" w:sz="0" w:space="0" w:color="auto"/>
                                <w:left w:val="none" w:sz="0" w:space="0" w:color="auto"/>
                                <w:bottom w:val="none" w:sz="0" w:space="0" w:color="auto"/>
                                <w:right w:val="none" w:sz="0" w:space="0" w:color="auto"/>
                              </w:divBdr>
                              <w:divsChild>
                                <w:div w:id="2324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202453">
                  <w:marLeft w:val="0"/>
                  <w:marRight w:val="0"/>
                  <w:marTop w:val="0"/>
                  <w:marBottom w:val="0"/>
                  <w:divBdr>
                    <w:top w:val="none" w:sz="0" w:space="0" w:color="auto"/>
                    <w:left w:val="none" w:sz="0" w:space="0" w:color="auto"/>
                    <w:bottom w:val="none" w:sz="0" w:space="0" w:color="auto"/>
                    <w:right w:val="none" w:sz="0" w:space="0" w:color="auto"/>
                  </w:divBdr>
                  <w:divsChild>
                    <w:div w:id="1773547282">
                      <w:marLeft w:val="0"/>
                      <w:marRight w:val="0"/>
                      <w:marTop w:val="0"/>
                      <w:marBottom w:val="0"/>
                      <w:divBdr>
                        <w:top w:val="none" w:sz="0" w:space="0" w:color="auto"/>
                        <w:left w:val="none" w:sz="0" w:space="0" w:color="auto"/>
                        <w:bottom w:val="none" w:sz="0" w:space="0" w:color="auto"/>
                        <w:right w:val="none" w:sz="0" w:space="0" w:color="auto"/>
                      </w:divBdr>
                      <w:divsChild>
                        <w:div w:id="502862536">
                          <w:marLeft w:val="0"/>
                          <w:marRight w:val="0"/>
                          <w:marTop w:val="0"/>
                          <w:marBottom w:val="0"/>
                          <w:divBdr>
                            <w:top w:val="none" w:sz="0" w:space="0" w:color="auto"/>
                            <w:left w:val="none" w:sz="0" w:space="0" w:color="auto"/>
                            <w:bottom w:val="none" w:sz="0" w:space="0" w:color="auto"/>
                            <w:right w:val="none" w:sz="0" w:space="0" w:color="auto"/>
                          </w:divBdr>
                          <w:divsChild>
                            <w:div w:id="492456772">
                              <w:marLeft w:val="0"/>
                              <w:marRight w:val="0"/>
                              <w:marTop w:val="0"/>
                              <w:marBottom w:val="0"/>
                              <w:divBdr>
                                <w:top w:val="none" w:sz="0" w:space="0" w:color="auto"/>
                                <w:left w:val="none" w:sz="0" w:space="0" w:color="auto"/>
                                <w:bottom w:val="none" w:sz="0" w:space="0" w:color="auto"/>
                                <w:right w:val="none" w:sz="0" w:space="0" w:color="auto"/>
                              </w:divBdr>
                              <w:divsChild>
                                <w:div w:id="616135920">
                                  <w:marLeft w:val="0"/>
                                  <w:marRight w:val="0"/>
                                  <w:marTop w:val="0"/>
                                  <w:marBottom w:val="0"/>
                                  <w:divBdr>
                                    <w:top w:val="none" w:sz="0" w:space="0" w:color="auto"/>
                                    <w:left w:val="none" w:sz="0" w:space="0" w:color="auto"/>
                                    <w:bottom w:val="none" w:sz="0" w:space="0" w:color="auto"/>
                                    <w:right w:val="none" w:sz="0" w:space="0" w:color="auto"/>
                                  </w:divBdr>
                                  <w:divsChild>
                                    <w:div w:id="20403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99117">
                          <w:marLeft w:val="0"/>
                          <w:marRight w:val="0"/>
                          <w:marTop w:val="0"/>
                          <w:marBottom w:val="0"/>
                          <w:divBdr>
                            <w:top w:val="none" w:sz="0" w:space="0" w:color="auto"/>
                            <w:left w:val="none" w:sz="0" w:space="0" w:color="auto"/>
                            <w:bottom w:val="none" w:sz="0" w:space="0" w:color="auto"/>
                            <w:right w:val="none" w:sz="0" w:space="0" w:color="auto"/>
                          </w:divBdr>
                          <w:divsChild>
                            <w:div w:id="1369837332">
                              <w:marLeft w:val="0"/>
                              <w:marRight w:val="0"/>
                              <w:marTop w:val="0"/>
                              <w:marBottom w:val="0"/>
                              <w:divBdr>
                                <w:top w:val="none" w:sz="0" w:space="0" w:color="auto"/>
                                <w:left w:val="none" w:sz="0" w:space="0" w:color="auto"/>
                                <w:bottom w:val="none" w:sz="0" w:space="0" w:color="auto"/>
                                <w:right w:val="none" w:sz="0" w:space="0" w:color="auto"/>
                              </w:divBdr>
                              <w:divsChild>
                                <w:div w:id="215244528">
                                  <w:marLeft w:val="0"/>
                                  <w:marRight w:val="0"/>
                                  <w:marTop w:val="0"/>
                                  <w:marBottom w:val="0"/>
                                  <w:divBdr>
                                    <w:top w:val="none" w:sz="0" w:space="0" w:color="auto"/>
                                    <w:left w:val="none" w:sz="0" w:space="0" w:color="auto"/>
                                    <w:bottom w:val="none" w:sz="0" w:space="0" w:color="auto"/>
                                    <w:right w:val="none" w:sz="0" w:space="0" w:color="auto"/>
                                  </w:divBdr>
                                  <w:divsChild>
                                    <w:div w:id="1630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6905053">
          <w:marLeft w:val="0"/>
          <w:marRight w:val="0"/>
          <w:marTop w:val="0"/>
          <w:marBottom w:val="0"/>
          <w:divBdr>
            <w:top w:val="none" w:sz="0" w:space="0" w:color="auto"/>
            <w:left w:val="none" w:sz="0" w:space="0" w:color="auto"/>
            <w:bottom w:val="none" w:sz="0" w:space="0" w:color="auto"/>
            <w:right w:val="none" w:sz="0" w:space="0" w:color="auto"/>
          </w:divBdr>
          <w:divsChild>
            <w:div w:id="1687750488">
              <w:marLeft w:val="0"/>
              <w:marRight w:val="0"/>
              <w:marTop w:val="0"/>
              <w:marBottom w:val="0"/>
              <w:divBdr>
                <w:top w:val="none" w:sz="0" w:space="0" w:color="auto"/>
                <w:left w:val="none" w:sz="0" w:space="0" w:color="auto"/>
                <w:bottom w:val="none" w:sz="0" w:space="0" w:color="auto"/>
                <w:right w:val="none" w:sz="0" w:space="0" w:color="auto"/>
              </w:divBdr>
              <w:divsChild>
                <w:div w:id="519975001">
                  <w:marLeft w:val="0"/>
                  <w:marRight w:val="0"/>
                  <w:marTop w:val="0"/>
                  <w:marBottom w:val="0"/>
                  <w:divBdr>
                    <w:top w:val="none" w:sz="0" w:space="0" w:color="auto"/>
                    <w:left w:val="none" w:sz="0" w:space="0" w:color="auto"/>
                    <w:bottom w:val="none" w:sz="0" w:space="0" w:color="auto"/>
                    <w:right w:val="none" w:sz="0" w:space="0" w:color="auto"/>
                  </w:divBdr>
                  <w:divsChild>
                    <w:div w:id="1660422849">
                      <w:marLeft w:val="0"/>
                      <w:marRight w:val="0"/>
                      <w:marTop w:val="0"/>
                      <w:marBottom w:val="0"/>
                      <w:divBdr>
                        <w:top w:val="none" w:sz="0" w:space="0" w:color="auto"/>
                        <w:left w:val="none" w:sz="0" w:space="0" w:color="auto"/>
                        <w:bottom w:val="none" w:sz="0" w:space="0" w:color="auto"/>
                        <w:right w:val="none" w:sz="0" w:space="0" w:color="auto"/>
                      </w:divBdr>
                      <w:divsChild>
                        <w:div w:id="1694189025">
                          <w:marLeft w:val="0"/>
                          <w:marRight w:val="0"/>
                          <w:marTop w:val="0"/>
                          <w:marBottom w:val="0"/>
                          <w:divBdr>
                            <w:top w:val="none" w:sz="0" w:space="0" w:color="auto"/>
                            <w:left w:val="none" w:sz="0" w:space="0" w:color="auto"/>
                            <w:bottom w:val="none" w:sz="0" w:space="0" w:color="auto"/>
                            <w:right w:val="none" w:sz="0" w:space="0" w:color="auto"/>
                          </w:divBdr>
                          <w:divsChild>
                            <w:div w:id="362943455">
                              <w:marLeft w:val="0"/>
                              <w:marRight w:val="0"/>
                              <w:marTop w:val="0"/>
                              <w:marBottom w:val="0"/>
                              <w:divBdr>
                                <w:top w:val="none" w:sz="0" w:space="0" w:color="auto"/>
                                <w:left w:val="none" w:sz="0" w:space="0" w:color="auto"/>
                                <w:bottom w:val="none" w:sz="0" w:space="0" w:color="auto"/>
                                <w:right w:val="none" w:sz="0" w:space="0" w:color="auto"/>
                              </w:divBdr>
                              <w:divsChild>
                                <w:div w:id="919215230">
                                  <w:marLeft w:val="0"/>
                                  <w:marRight w:val="0"/>
                                  <w:marTop w:val="0"/>
                                  <w:marBottom w:val="0"/>
                                  <w:divBdr>
                                    <w:top w:val="none" w:sz="0" w:space="0" w:color="auto"/>
                                    <w:left w:val="none" w:sz="0" w:space="0" w:color="auto"/>
                                    <w:bottom w:val="none" w:sz="0" w:space="0" w:color="auto"/>
                                    <w:right w:val="none" w:sz="0" w:space="0" w:color="auto"/>
                                  </w:divBdr>
                                  <w:divsChild>
                                    <w:div w:id="1272935760">
                                      <w:marLeft w:val="0"/>
                                      <w:marRight w:val="0"/>
                                      <w:marTop w:val="0"/>
                                      <w:marBottom w:val="0"/>
                                      <w:divBdr>
                                        <w:top w:val="none" w:sz="0" w:space="0" w:color="auto"/>
                                        <w:left w:val="none" w:sz="0" w:space="0" w:color="auto"/>
                                        <w:bottom w:val="none" w:sz="0" w:space="0" w:color="auto"/>
                                        <w:right w:val="none" w:sz="0" w:space="0" w:color="auto"/>
                                      </w:divBdr>
                                      <w:divsChild>
                                        <w:div w:id="17398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72242">
          <w:marLeft w:val="0"/>
          <w:marRight w:val="0"/>
          <w:marTop w:val="0"/>
          <w:marBottom w:val="0"/>
          <w:divBdr>
            <w:top w:val="none" w:sz="0" w:space="0" w:color="auto"/>
            <w:left w:val="none" w:sz="0" w:space="0" w:color="auto"/>
            <w:bottom w:val="none" w:sz="0" w:space="0" w:color="auto"/>
            <w:right w:val="none" w:sz="0" w:space="0" w:color="auto"/>
          </w:divBdr>
          <w:divsChild>
            <w:div w:id="1137646137">
              <w:marLeft w:val="0"/>
              <w:marRight w:val="0"/>
              <w:marTop w:val="0"/>
              <w:marBottom w:val="0"/>
              <w:divBdr>
                <w:top w:val="none" w:sz="0" w:space="0" w:color="auto"/>
                <w:left w:val="none" w:sz="0" w:space="0" w:color="auto"/>
                <w:bottom w:val="none" w:sz="0" w:space="0" w:color="auto"/>
                <w:right w:val="none" w:sz="0" w:space="0" w:color="auto"/>
              </w:divBdr>
              <w:divsChild>
                <w:div w:id="1596672399">
                  <w:marLeft w:val="0"/>
                  <w:marRight w:val="0"/>
                  <w:marTop w:val="0"/>
                  <w:marBottom w:val="0"/>
                  <w:divBdr>
                    <w:top w:val="none" w:sz="0" w:space="0" w:color="auto"/>
                    <w:left w:val="none" w:sz="0" w:space="0" w:color="auto"/>
                    <w:bottom w:val="none" w:sz="0" w:space="0" w:color="auto"/>
                    <w:right w:val="none" w:sz="0" w:space="0" w:color="auto"/>
                  </w:divBdr>
                  <w:divsChild>
                    <w:div w:id="1667897762">
                      <w:marLeft w:val="0"/>
                      <w:marRight w:val="0"/>
                      <w:marTop w:val="0"/>
                      <w:marBottom w:val="0"/>
                      <w:divBdr>
                        <w:top w:val="none" w:sz="0" w:space="0" w:color="auto"/>
                        <w:left w:val="none" w:sz="0" w:space="0" w:color="auto"/>
                        <w:bottom w:val="none" w:sz="0" w:space="0" w:color="auto"/>
                        <w:right w:val="none" w:sz="0" w:space="0" w:color="auto"/>
                      </w:divBdr>
                      <w:divsChild>
                        <w:div w:id="1225290069">
                          <w:marLeft w:val="0"/>
                          <w:marRight w:val="0"/>
                          <w:marTop w:val="0"/>
                          <w:marBottom w:val="0"/>
                          <w:divBdr>
                            <w:top w:val="none" w:sz="0" w:space="0" w:color="auto"/>
                            <w:left w:val="none" w:sz="0" w:space="0" w:color="auto"/>
                            <w:bottom w:val="none" w:sz="0" w:space="0" w:color="auto"/>
                            <w:right w:val="none" w:sz="0" w:space="0" w:color="auto"/>
                          </w:divBdr>
                          <w:divsChild>
                            <w:div w:id="1944338869">
                              <w:marLeft w:val="0"/>
                              <w:marRight w:val="0"/>
                              <w:marTop w:val="0"/>
                              <w:marBottom w:val="0"/>
                              <w:divBdr>
                                <w:top w:val="none" w:sz="0" w:space="0" w:color="auto"/>
                                <w:left w:val="none" w:sz="0" w:space="0" w:color="auto"/>
                                <w:bottom w:val="none" w:sz="0" w:space="0" w:color="auto"/>
                                <w:right w:val="none" w:sz="0" w:space="0" w:color="auto"/>
                              </w:divBdr>
                              <w:divsChild>
                                <w:div w:id="20856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340599">
                  <w:marLeft w:val="0"/>
                  <w:marRight w:val="0"/>
                  <w:marTop w:val="0"/>
                  <w:marBottom w:val="0"/>
                  <w:divBdr>
                    <w:top w:val="none" w:sz="0" w:space="0" w:color="auto"/>
                    <w:left w:val="none" w:sz="0" w:space="0" w:color="auto"/>
                    <w:bottom w:val="none" w:sz="0" w:space="0" w:color="auto"/>
                    <w:right w:val="none" w:sz="0" w:space="0" w:color="auto"/>
                  </w:divBdr>
                  <w:divsChild>
                    <w:div w:id="2011715986">
                      <w:marLeft w:val="0"/>
                      <w:marRight w:val="0"/>
                      <w:marTop w:val="0"/>
                      <w:marBottom w:val="0"/>
                      <w:divBdr>
                        <w:top w:val="none" w:sz="0" w:space="0" w:color="auto"/>
                        <w:left w:val="none" w:sz="0" w:space="0" w:color="auto"/>
                        <w:bottom w:val="none" w:sz="0" w:space="0" w:color="auto"/>
                        <w:right w:val="none" w:sz="0" w:space="0" w:color="auto"/>
                      </w:divBdr>
                      <w:divsChild>
                        <w:div w:id="32773650">
                          <w:marLeft w:val="0"/>
                          <w:marRight w:val="0"/>
                          <w:marTop w:val="0"/>
                          <w:marBottom w:val="0"/>
                          <w:divBdr>
                            <w:top w:val="none" w:sz="0" w:space="0" w:color="auto"/>
                            <w:left w:val="none" w:sz="0" w:space="0" w:color="auto"/>
                            <w:bottom w:val="none" w:sz="0" w:space="0" w:color="auto"/>
                            <w:right w:val="none" w:sz="0" w:space="0" w:color="auto"/>
                          </w:divBdr>
                          <w:divsChild>
                            <w:div w:id="1672099333">
                              <w:marLeft w:val="0"/>
                              <w:marRight w:val="0"/>
                              <w:marTop w:val="0"/>
                              <w:marBottom w:val="0"/>
                              <w:divBdr>
                                <w:top w:val="none" w:sz="0" w:space="0" w:color="auto"/>
                                <w:left w:val="none" w:sz="0" w:space="0" w:color="auto"/>
                                <w:bottom w:val="none" w:sz="0" w:space="0" w:color="auto"/>
                                <w:right w:val="none" w:sz="0" w:space="0" w:color="auto"/>
                              </w:divBdr>
                              <w:divsChild>
                                <w:div w:id="126046336">
                                  <w:marLeft w:val="0"/>
                                  <w:marRight w:val="0"/>
                                  <w:marTop w:val="0"/>
                                  <w:marBottom w:val="0"/>
                                  <w:divBdr>
                                    <w:top w:val="none" w:sz="0" w:space="0" w:color="auto"/>
                                    <w:left w:val="none" w:sz="0" w:space="0" w:color="auto"/>
                                    <w:bottom w:val="none" w:sz="0" w:space="0" w:color="auto"/>
                                    <w:right w:val="none" w:sz="0" w:space="0" w:color="auto"/>
                                  </w:divBdr>
                                  <w:divsChild>
                                    <w:div w:id="2548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22469">
                          <w:marLeft w:val="0"/>
                          <w:marRight w:val="0"/>
                          <w:marTop w:val="0"/>
                          <w:marBottom w:val="0"/>
                          <w:divBdr>
                            <w:top w:val="none" w:sz="0" w:space="0" w:color="auto"/>
                            <w:left w:val="none" w:sz="0" w:space="0" w:color="auto"/>
                            <w:bottom w:val="none" w:sz="0" w:space="0" w:color="auto"/>
                            <w:right w:val="none" w:sz="0" w:space="0" w:color="auto"/>
                          </w:divBdr>
                          <w:divsChild>
                            <w:div w:id="769931107">
                              <w:marLeft w:val="0"/>
                              <w:marRight w:val="0"/>
                              <w:marTop w:val="0"/>
                              <w:marBottom w:val="0"/>
                              <w:divBdr>
                                <w:top w:val="none" w:sz="0" w:space="0" w:color="auto"/>
                                <w:left w:val="none" w:sz="0" w:space="0" w:color="auto"/>
                                <w:bottom w:val="none" w:sz="0" w:space="0" w:color="auto"/>
                                <w:right w:val="none" w:sz="0" w:space="0" w:color="auto"/>
                              </w:divBdr>
                              <w:divsChild>
                                <w:div w:id="1797793936">
                                  <w:marLeft w:val="0"/>
                                  <w:marRight w:val="0"/>
                                  <w:marTop w:val="0"/>
                                  <w:marBottom w:val="0"/>
                                  <w:divBdr>
                                    <w:top w:val="none" w:sz="0" w:space="0" w:color="auto"/>
                                    <w:left w:val="none" w:sz="0" w:space="0" w:color="auto"/>
                                    <w:bottom w:val="none" w:sz="0" w:space="0" w:color="auto"/>
                                    <w:right w:val="none" w:sz="0" w:space="0" w:color="auto"/>
                                  </w:divBdr>
                                  <w:divsChild>
                                    <w:div w:id="766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15326">
          <w:marLeft w:val="0"/>
          <w:marRight w:val="0"/>
          <w:marTop w:val="0"/>
          <w:marBottom w:val="0"/>
          <w:divBdr>
            <w:top w:val="none" w:sz="0" w:space="0" w:color="auto"/>
            <w:left w:val="none" w:sz="0" w:space="0" w:color="auto"/>
            <w:bottom w:val="none" w:sz="0" w:space="0" w:color="auto"/>
            <w:right w:val="none" w:sz="0" w:space="0" w:color="auto"/>
          </w:divBdr>
          <w:divsChild>
            <w:div w:id="1347102246">
              <w:marLeft w:val="0"/>
              <w:marRight w:val="0"/>
              <w:marTop w:val="0"/>
              <w:marBottom w:val="0"/>
              <w:divBdr>
                <w:top w:val="none" w:sz="0" w:space="0" w:color="auto"/>
                <w:left w:val="none" w:sz="0" w:space="0" w:color="auto"/>
                <w:bottom w:val="none" w:sz="0" w:space="0" w:color="auto"/>
                <w:right w:val="none" w:sz="0" w:space="0" w:color="auto"/>
              </w:divBdr>
              <w:divsChild>
                <w:div w:id="999190661">
                  <w:marLeft w:val="0"/>
                  <w:marRight w:val="0"/>
                  <w:marTop w:val="0"/>
                  <w:marBottom w:val="0"/>
                  <w:divBdr>
                    <w:top w:val="none" w:sz="0" w:space="0" w:color="auto"/>
                    <w:left w:val="none" w:sz="0" w:space="0" w:color="auto"/>
                    <w:bottom w:val="none" w:sz="0" w:space="0" w:color="auto"/>
                    <w:right w:val="none" w:sz="0" w:space="0" w:color="auto"/>
                  </w:divBdr>
                  <w:divsChild>
                    <w:div w:id="113642285">
                      <w:marLeft w:val="0"/>
                      <w:marRight w:val="0"/>
                      <w:marTop w:val="0"/>
                      <w:marBottom w:val="0"/>
                      <w:divBdr>
                        <w:top w:val="none" w:sz="0" w:space="0" w:color="auto"/>
                        <w:left w:val="none" w:sz="0" w:space="0" w:color="auto"/>
                        <w:bottom w:val="none" w:sz="0" w:space="0" w:color="auto"/>
                        <w:right w:val="none" w:sz="0" w:space="0" w:color="auto"/>
                      </w:divBdr>
                      <w:divsChild>
                        <w:div w:id="934095151">
                          <w:marLeft w:val="0"/>
                          <w:marRight w:val="0"/>
                          <w:marTop w:val="0"/>
                          <w:marBottom w:val="0"/>
                          <w:divBdr>
                            <w:top w:val="none" w:sz="0" w:space="0" w:color="auto"/>
                            <w:left w:val="none" w:sz="0" w:space="0" w:color="auto"/>
                            <w:bottom w:val="none" w:sz="0" w:space="0" w:color="auto"/>
                            <w:right w:val="none" w:sz="0" w:space="0" w:color="auto"/>
                          </w:divBdr>
                          <w:divsChild>
                            <w:div w:id="632910304">
                              <w:marLeft w:val="0"/>
                              <w:marRight w:val="0"/>
                              <w:marTop w:val="0"/>
                              <w:marBottom w:val="0"/>
                              <w:divBdr>
                                <w:top w:val="none" w:sz="0" w:space="0" w:color="auto"/>
                                <w:left w:val="none" w:sz="0" w:space="0" w:color="auto"/>
                                <w:bottom w:val="none" w:sz="0" w:space="0" w:color="auto"/>
                                <w:right w:val="none" w:sz="0" w:space="0" w:color="auto"/>
                              </w:divBdr>
                              <w:divsChild>
                                <w:div w:id="1586768670">
                                  <w:marLeft w:val="0"/>
                                  <w:marRight w:val="0"/>
                                  <w:marTop w:val="0"/>
                                  <w:marBottom w:val="0"/>
                                  <w:divBdr>
                                    <w:top w:val="none" w:sz="0" w:space="0" w:color="auto"/>
                                    <w:left w:val="none" w:sz="0" w:space="0" w:color="auto"/>
                                    <w:bottom w:val="none" w:sz="0" w:space="0" w:color="auto"/>
                                    <w:right w:val="none" w:sz="0" w:space="0" w:color="auto"/>
                                  </w:divBdr>
                                  <w:divsChild>
                                    <w:div w:id="1736590617">
                                      <w:marLeft w:val="0"/>
                                      <w:marRight w:val="0"/>
                                      <w:marTop w:val="0"/>
                                      <w:marBottom w:val="0"/>
                                      <w:divBdr>
                                        <w:top w:val="none" w:sz="0" w:space="0" w:color="auto"/>
                                        <w:left w:val="none" w:sz="0" w:space="0" w:color="auto"/>
                                        <w:bottom w:val="none" w:sz="0" w:space="0" w:color="auto"/>
                                        <w:right w:val="none" w:sz="0" w:space="0" w:color="auto"/>
                                      </w:divBdr>
                                      <w:divsChild>
                                        <w:div w:id="20769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921855">
          <w:marLeft w:val="0"/>
          <w:marRight w:val="0"/>
          <w:marTop w:val="0"/>
          <w:marBottom w:val="0"/>
          <w:divBdr>
            <w:top w:val="none" w:sz="0" w:space="0" w:color="auto"/>
            <w:left w:val="none" w:sz="0" w:space="0" w:color="auto"/>
            <w:bottom w:val="none" w:sz="0" w:space="0" w:color="auto"/>
            <w:right w:val="none" w:sz="0" w:space="0" w:color="auto"/>
          </w:divBdr>
          <w:divsChild>
            <w:div w:id="568537993">
              <w:marLeft w:val="0"/>
              <w:marRight w:val="0"/>
              <w:marTop w:val="0"/>
              <w:marBottom w:val="0"/>
              <w:divBdr>
                <w:top w:val="none" w:sz="0" w:space="0" w:color="auto"/>
                <w:left w:val="none" w:sz="0" w:space="0" w:color="auto"/>
                <w:bottom w:val="none" w:sz="0" w:space="0" w:color="auto"/>
                <w:right w:val="none" w:sz="0" w:space="0" w:color="auto"/>
              </w:divBdr>
              <w:divsChild>
                <w:div w:id="1118715118">
                  <w:marLeft w:val="0"/>
                  <w:marRight w:val="0"/>
                  <w:marTop w:val="0"/>
                  <w:marBottom w:val="0"/>
                  <w:divBdr>
                    <w:top w:val="none" w:sz="0" w:space="0" w:color="auto"/>
                    <w:left w:val="none" w:sz="0" w:space="0" w:color="auto"/>
                    <w:bottom w:val="none" w:sz="0" w:space="0" w:color="auto"/>
                    <w:right w:val="none" w:sz="0" w:space="0" w:color="auto"/>
                  </w:divBdr>
                  <w:divsChild>
                    <w:div w:id="1288389034">
                      <w:marLeft w:val="0"/>
                      <w:marRight w:val="0"/>
                      <w:marTop w:val="0"/>
                      <w:marBottom w:val="0"/>
                      <w:divBdr>
                        <w:top w:val="none" w:sz="0" w:space="0" w:color="auto"/>
                        <w:left w:val="none" w:sz="0" w:space="0" w:color="auto"/>
                        <w:bottom w:val="none" w:sz="0" w:space="0" w:color="auto"/>
                        <w:right w:val="none" w:sz="0" w:space="0" w:color="auto"/>
                      </w:divBdr>
                      <w:divsChild>
                        <w:div w:id="70738469">
                          <w:marLeft w:val="0"/>
                          <w:marRight w:val="0"/>
                          <w:marTop w:val="0"/>
                          <w:marBottom w:val="0"/>
                          <w:divBdr>
                            <w:top w:val="none" w:sz="0" w:space="0" w:color="auto"/>
                            <w:left w:val="none" w:sz="0" w:space="0" w:color="auto"/>
                            <w:bottom w:val="none" w:sz="0" w:space="0" w:color="auto"/>
                            <w:right w:val="none" w:sz="0" w:space="0" w:color="auto"/>
                          </w:divBdr>
                          <w:divsChild>
                            <w:div w:id="1312753348">
                              <w:marLeft w:val="0"/>
                              <w:marRight w:val="0"/>
                              <w:marTop w:val="0"/>
                              <w:marBottom w:val="0"/>
                              <w:divBdr>
                                <w:top w:val="none" w:sz="0" w:space="0" w:color="auto"/>
                                <w:left w:val="none" w:sz="0" w:space="0" w:color="auto"/>
                                <w:bottom w:val="none" w:sz="0" w:space="0" w:color="auto"/>
                                <w:right w:val="none" w:sz="0" w:space="0" w:color="auto"/>
                              </w:divBdr>
                              <w:divsChild>
                                <w:div w:id="119534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558072">
                  <w:marLeft w:val="0"/>
                  <w:marRight w:val="0"/>
                  <w:marTop w:val="0"/>
                  <w:marBottom w:val="0"/>
                  <w:divBdr>
                    <w:top w:val="none" w:sz="0" w:space="0" w:color="auto"/>
                    <w:left w:val="none" w:sz="0" w:space="0" w:color="auto"/>
                    <w:bottom w:val="none" w:sz="0" w:space="0" w:color="auto"/>
                    <w:right w:val="none" w:sz="0" w:space="0" w:color="auto"/>
                  </w:divBdr>
                  <w:divsChild>
                    <w:div w:id="885601062">
                      <w:marLeft w:val="0"/>
                      <w:marRight w:val="0"/>
                      <w:marTop w:val="0"/>
                      <w:marBottom w:val="0"/>
                      <w:divBdr>
                        <w:top w:val="none" w:sz="0" w:space="0" w:color="auto"/>
                        <w:left w:val="none" w:sz="0" w:space="0" w:color="auto"/>
                        <w:bottom w:val="none" w:sz="0" w:space="0" w:color="auto"/>
                        <w:right w:val="none" w:sz="0" w:space="0" w:color="auto"/>
                      </w:divBdr>
                      <w:divsChild>
                        <w:div w:id="452603705">
                          <w:marLeft w:val="0"/>
                          <w:marRight w:val="0"/>
                          <w:marTop w:val="0"/>
                          <w:marBottom w:val="0"/>
                          <w:divBdr>
                            <w:top w:val="none" w:sz="0" w:space="0" w:color="auto"/>
                            <w:left w:val="none" w:sz="0" w:space="0" w:color="auto"/>
                            <w:bottom w:val="none" w:sz="0" w:space="0" w:color="auto"/>
                            <w:right w:val="none" w:sz="0" w:space="0" w:color="auto"/>
                          </w:divBdr>
                          <w:divsChild>
                            <w:div w:id="1275402045">
                              <w:marLeft w:val="0"/>
                              <w:marRight w:val="0"/>
                              <w:marTop w:val="0"/>
                              <w:marBottom w:val="0"/>
                              <w:divBdr>
                                <w:top w:val="none" w:sz="0" w:space="0" w:color="auto"/>
                                <w:left w:val="none" w:sz="0" w:space="0" w:color="auto"/>
                                <w:bottom w:val="none" w:sz="0" w:space="0" w:color="auto"/>
                                <w:right w:val="none" w:sz="0" w:space="0" w:color="auto"/>
                              </w:divBdr>
                              <w:divsChild>
                                <w:div w:id="1803496103">
                                  <w:marLeft w:val="0"/>
                                  <w:marRight w:val="0"/>
                                  <w:marTop w:val="0"/>
                                  <w:marBottom w:val="0"/>
                                  <w:divBdr>
                                    <w:top w:val="none" w:sz="0" w:space="0" w:color="auto"/>
                                    <w:left w:val="none" w:sz="0" w:space="0" w:color="auto"/>
                                    <w:bottom w:val="none" w:sz="0" w:space="0" w:color="auto"/>
                                    <w:right w:val="none" w:sz="0" w:space="0" w:color="auto"/>
                                  </w:divBdr>
                                  <w:divsChild>
                                    <w:div w:id="44453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063923">
                          <w:marLeft w:val="0"/>
                          <w:marRight w:val="0"/>
                          <w:marTop w:val="0"/>
                          <w:marBottom w:val="0"/>
                          <w:divBdr>
                            <w:top w:val="none" w:sz="0" w:space="0" w:color="auto"/>
                            <w:left w:val="none" w:sz="0" w:space="0" w:color="auto"/>
                            <w:bottom w:val="none" w:sz="0" w:space="0" w:color="auto"/>
                            <w:right w:val="none" w:sz="0" w:space="0" w:color="auto"/>
                          </w:divBdr>
                          <w:divsChild>
                            <w:div w:id="1596598567">
                              <w:marLeft w:val="0"/>
                              <w:marRight w:val="0"/>
                              <w:marTop w:val="0"/>
                              <w:marBottom w:val="0"/>
                              <w:divBdr>
                                <w:top w:val="none" w:sz="0" w:space="0" w:color="auto"/>
                                <w:left w:val="none" w:sz="0" w:space="0" w:color="auto"/>
                                <w:bottom w:val="none" w:sz="0" w:space="0" w:color="auto"/>
                                <w:right w:val="none" w:sz="0" w:space="0" w:color="auto"/>
                              </w:divBdr>
                              <w:divsChild>
                                <w:div w:id="659968225">
                                  <w:marLeft w:val="0"/>
                                  <w:marRight w:val="0"/>
                                  <w:marTop w:val="0"/>
                                  <w:marBottom w:val="0"/>
                                  <w:divBdr>
                                    <w:top w:val="none" w:sz="0" w:space="0" w:color="auto"/>
                                    <w:left w:val="none" w:sz="0" w:space="0" w:color="auto"/>
                                    <w:bottom w:val="none" w:sz="0" w:space="0" w:color="auto"/>
                                    <w:right w:val="none" w:sz="0" w:space="0" w:color="auto"/>
                                  </w:divBdr>
                                  <w:divsChild>
                                    <w:div w:id="118856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0767091">
          <w:marLeft w:val="0"/>
          <w:marRight w:val="0"/>
          <w:marTop w:val="0"/>
          <w:marBottom w:val="0"/>
          <w:divBdr>
            <w:top w:val="none" w:sz="0" w:space="0" w:color="auto"/>
            <w:left w:val="none" w:sz="0" w:space="0" w:color="auto"/>
            <w:bottom w:val="none" w:sz="0" w:space="0" w:color="auto"/>
            <w:right w:val="none" w:sz="0" w:space="0" w:color="auto"/>
          </w:divBdr>
          <w:divsChild>
            <w:div w:id="752509450">
              <w:marLeft w:val="0"/>
              <w:marRight w:val="0"/>
              <w:marTop w:val="0"/>
              <w:marBottom w:val="0"/>
              <w:divBdr>
                <w:top w:val="none" w:sz="0" w:space="0" w:color="auto"/>
                <w:left w:val="none" w:sz="0" w:space="0" w:color="auto"/>
                <w:bottom w:val="none" w:sz="0" w:space="0" w:color="auto"/>
                <w:right w:val="none" w:sz="0" w:space="0" w:color="auto"/>
              </w:divBdr>
              <w:divsChild>
                <w:div w:id="501051724">
                  <w:marLeft w:val="0"/>
                  <w:marRight w:val="0"/>
                  <w:marTop w:val="0"/>
                  <w:marBottom w:val="0"/>
                  <w:divBdr>
                    <w:top w:val="none" w:sz="0" w:space="0" w:color="auto"/>
                    <w:left w:val="none" w:sz="0" w:space="0" w:color="auto"/>
                    <w:bottom w:val="none" w:sz="0" w:space="0" w:color="auto"/>
                    <w:right w:val="none" w:sz="0" w:space="0" w:color="auto"/>
                  </w:divBdr>
                  <w:divsChild>
                    <w:div w:id="1837109683">
                      <w:marLeft w:val="0"/>
                      <w:marRight w:val="0"/>
                      <w:marTop w:val="0"/>
                      <w:marBottom w:val="0"/>
                      <w:divBdr>
                        <w:top w:val="none" w:sz="0" w:space="0" w:color="auto"/>
                        <w:left w:val="none" w:sz="0" w:space="0" w:color="auto"/>
                        <w:bottom w:val="none" w:sz="0" w:space="0" w:color="auto"/>
                        <w:right w:val="none" w:sz="0" w:space="0" w:color="auto"/>
                      </w:divBdr>
                      <w:divsChild>
                        <w:div w:id="1381397271">
                          <w:marLeft w:val="0"/>
                          <w:marRight w:val="0"/>
                          <w:marTop w:val="0"/>
                          <w:marBottom w:val="0"/>
                          <w:divBdr>
                            <w:top w:val="none" w:sz="0" w:space="0" w:color="auto"/>
                            <w:left w:val="none" w:sz="0" w:space="0" w:color="auto"/>
                            <w:bottom w:val="none" w:sz="0" w:space="0" w:color="auto"/>
                            <w:right w:val="none" w:sz="0" w:space="0" w:color="auto"/>
                          </w:divBdr>
                          <w:divsChild>
                            <w:div w:id="823201615">
                              <w:marLeft w:val="0"/>
                              <w:marRight w:val="0"/>
                              <w:marTop w:val="0"/>
                              <w:marBottom w:val="0"/>
                              <w:divBdr>
                                <w:top w:val="none" w:sz="0" w:space="0" w:color="auto"/>
                                <w:left w:val="none" w:sz="0" w:space="0" w:color="auto"/>
                                <w:bottom w:val="none" w:sz="0" w:space="0" w:color="auto"/>
                                <w:right w:val="none" w:sz="0" w:space="0" w:color="auto"/>
                              </w:divBdr>
                              <w:divsChild>
                                <w:div w:id="819730962">
                                  <w:marLeft w:val="0"/>
                                  <w:marRight w:val="0"/>
                                  <w:marTop w:val="0"/>
                                  <w:marBottom w:val="0"/>
                                  <w:divBdr>
                                    <w:top w:val="none" w:sz="0" w:space="0" w:color="auto"/>
                                    <w:left w:val="none" w:sz="0" w:space="0" w:color="auto"/>
                                    <w:bottom w:val="none" w:sz="0" w:space="0" w:color="auto"/>
                                    <w:right w:val="none" w:sz="0" w:space="0" w:color="auto"/>
                                  </w:divBdr>
                                  <w:divsChild>
                                    <w:div w:id="125198220">
                                      <w:marLeft w:val="0"/>
                                      <w:marRight w:val="0"/>
                                      <w:marTop w:val="0"/>
                                      <w:marBottom w:val="0"/>
                                      <w:divBdr>
                                        <w:top w:val="none" w:sz="0" w:space="0" w:color="auto"/>
                                        <w:left w:val="none" w:sz="0" w:space="0" w:color="auto"/>
                                        <w:bottom w:val="none" w:sz="0" w:space="0" w:color="auto"/>
                                        <w:right w:val="none" w:sz="0" w:space="0" w:color="auto"/>
                                      </w:divBdr>
                                      <w:divsChild>
                                        <w:div w:id="21007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184799">
          <w:marLeft w:val="0"/>
          <w:marRight w:val="0"/>
          <w:marTop w:val="0"/>
          <w:marBottom w:val="0"/>
          <w:divBdr>
            <w:top w:val="none" w:sz="0" w:space="0" w:color="auto"/>
            <w:left w:val="none" w:sz="0" w:space="0" w:color="auto"/>
            <w:bottom w:val="none" w:sz="0" w:space="0" w:color="auto"/>
            <w:right w:val="none" w:sz="0" w:space="0" w:color="auto"/>
          </w:divBdr>
          <w:divsChild>
            <w:div w:id="2032219712">
              <w:marLeft w:val="0"/>
              <w:marRight w:val="0"/>
              <w:marTop w:val="0"/>
              <w:marBottom w:val="0"/>
              <w:divBdr>
                <w:top w:val="none" w:sz="0" w:space="0" w:color="auto"/>
                <w:left w:val="none" w:sz="0" w:space="0" w:color="auto"/>
                <w:bottom w:val="none" w:sz="0" w:space="0" w:color="auto"/>
                <w:right w:val="none" w:sz="0" w:space="0" w:color="auto"/>
              </w:divBdr>
              <w:divsChild>
                <w:div w:id="66805252">
                  <w:marLeft w:val="0"/>
                  <w:marRight w:val="0"/>
                  <w:marTop w:val="0"/>
                  <w:marBottom w:val="0"/>
                  <w:divBdr>
                    <w:top w:val="none" w:sz="0" w:space="0" w:color="auto"/>
                    <w:left w:val="none" w:sz="0" w:space="0" w:color="auto"/>
                    <w:bottom w:val="none" w:sz="0" w:space="0" w:color="auto"/>
                    <w:right w:val="none" w:sz="0" w:space="0" w:color="auto"/>
                  </w:divBdr>
                  <w:divsChild>
                    <w:div w:id="2048992612">
                      <w:marLeft w:val="0"/>
                      <w:marRight w:val="0"/>
                      <w:marTop w:val="0"/>
                      <w:marBottom w:val="0"/>
                      <w:divBdr>
                        <w:top w:val="none" w:sz="0" w:space="0" w:color="auto"/>
                        <w:left w:val="none" w:sz="0" w:space="0" w:color="auto"/>
                        <w:bottom w:val="none" w:sz="0" w:space="0" w:color="auto"/>
                        <w:right w:val="none" w:sz="0" w:space="0" w:color="auto"/>
                      </w:divBdr>
                      <w:divsChild>
                        <w:div w:id="484392310">
                          <w:marLeft w:val="0"/>
                          <w:marRight w:val="0"/>
                          <w:marTop w:val="0"/>
                          <w:marBottom w:val="0"/>
                          <w:divBdr>
                            <w:top w:val="none" w:sz="0" w:space="0" w:color="auto"/>
                            <w:left w:val="none" w:sz="0" w:space="0" w:color="auto"/>
                            <w:bottom w:val="none" w:sz="0" w:space="0" w:color="auto"/>
                            <w:right w:val="none" w:sz="0" w:space="0" w:color="auto"/>
                          </w:divBdr>
                          <w:divsChild>
                            <w:div w:id="1096445296">
                              <w:marLeft w:val="0"/>
                              <w:marRight w:val="0"/>
                              <w:marTop w:val="0"/>
                              <w:marBottom w:val="0"/>
                              <w:divBdr>
                                <w:top w:val="none" w:sz="0" w:space="0" w:color="auto"/>
                                <w:left w:val="none" w:sz="0" w:space="0" w:color="auto"/>
                                <w:bottom w:val="none" w:sz="0" w:space="0" w:color="auto"/>
                                <w:right w:val="none" w:sz="0" w:space="0" w:color="auto"/>
                              </w:divBdr>
                              <w:divsChild>
                                <w:div w:id="12742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936570">
                  <w:marLeft w:val="0"/>
                  <w:marRight w:val="0"/>
                  <w:marTop w:val="0"/>
                  <w:marBottom w:val="0"/>
                  <w:divBdr>
                    <w:top w:val="none" w:sz="0" w:space="0" w:color="auto"/>
                    <w:left w:val="none" w:sz="0" w:space="0" w:color="auto"/>
                    <w:bottom w:val="none" w:sz="0" w:space="0" w:color="auto"/>
                    <w:right w:val="none" w:sz="0" w:space="0" w:color="auto"/>
                  </w:divBdr>
                  <w:divsChild>
                    <w:div w:id="1739548817">
                      <w:marLeft w:val="0"/>
                      <w:marRight w:val="0"/>
                      <w:marTop w:val="0"/>
                      <w:marBottom w:val="0"/>
                      <w:divBdr>
                        <w:top w:val="none" w:sz="0" w:space="0" w:color="auto"/>
                        <w:left w:val="none" w:sz="0" w:space="0" w:color="auto"/>
                        <w:bottom w:val="none" w:sz="0" w:space="0" w:color="auto"/>
                        <w:right w:val="none" w:sz="0" w:space="0" w:color="auto"/>
                      </w:divBdr>
                      <w:divsChild>
                        <w:div w:id="1617299036">
                          <w:marLeft w:val="0"/>
                          <w:marRight w:val="0"/>
                          <w:marTop w:val="0"/>
                          <w:marBottom w:val="0"/>
                          <w:divBdr>
                            <w:top w:val="none" w:sz="0" w:space="0" w:color="auto"/>
                            <w:left w:val="none" w:sz="0" w:space="0" w:color="auto"/>
                            <w:bottom w:val="none" w:sz="0" w:space="0" w:color="auto"/>
                            <w:right w:val="none" w:sz="0" w:space="0" w:color="auto"/>
                          </w:divBdr>
                          <w:divsChild>
                            <w:div w:id="1604532177">
                              <w:marLeft w:val="0"/>
                              <w:marRight w:val="0"/>
                              <w:marTop w:val="0"/>
                              <w:marBottom w:val="0"/>
                              <w:divBdr>
                                <w:top w:val="none" w:sz="0" w:space="0" w:color="auto"/>
                                <w:left w:val="none" w:sz="0" w:space="0" w:color="auto"/>
                                <w:bottom w:val="none" w:sz="0" w:space="0" w:color="auto"/>
                                <w:right w:val="none" w:sz="0" w:space="0" w:color="auto"/>
                              </w:divBdr>
                              <w:divsChild>
                                <w:div w:id="429276750">
                                  <w:marLeft w:val="0"/>
                                  <w:marRight w:val="0"/>
                                  <w:marTop w:val="0"/>
                                  <w:marBottom w:val="0"/>
                                  <w:divBdr>
                                    <w:top w:val="none" w:sz="0" w:space="0" w:color="auto"/>
                                    <w:left w:val="none" w:sz="0" w:space="0" w:color="auto"/>
                                    <w:bottom w:val="none" w:sz="0" w:space="0" w:color="auto"/>
                                    <w:right w:val="none" w:sz="0" w:space="0" w:color="auto"/>
                                  </w:divBdr>
                                  <w:divsChild>
                                    <w:div w:id="194861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523096">
                          <w:marLeft w:val="0"/>
                          <w:marRight w:val="0"/>
                          <w:marTop w:val="0"/>
                          <w:marBottom w:val="0"/>
                          <w:divBdr>
                            <w:top w:val="none" w:sz="0" w:space="0" w:color="auto"/>
                            <w:left w:val="none" w:sz="0" w:space="0" w:color="auto"/>
                            <w:bottom w:val="none" w:sz="0" w:space="0" w:color="auto"/>
                            <w:right w:val="none" w:sz="0" w:space="0" w:color="auto"/>
                          </w:divBdr>
                          <w:divsChild>
                            <w:div w:id="185564263">
                              <w:marLeft w:val="0"/>
                              <w:marRight w:val="0"/>
                              <w:marTop w:val="0"/>
                              <w:marBottom w:val="0"/>
                              <w:divBdr>
                                <w:top w:val="none" w:sz="0" w:space="0" w:color="auto"/>
                                <w:left w:val="none" w:sz="0" w:space="0" w:color="auto"/>
                                <w:bottom w:val="none" w:sz="0" w:space="0" w:color="auto"/>
                                <w:right w:val="none" w:sz="0" w:space="0" w:color="auto"/>
                              </w:divBdr>
                              <w:divsChild>
                                <w:div w:id="124935955">
                                  <w:marLeft w:val="0"/>
                                  <w:marRight w:val="0"/>
                                  <w:marTop w:val="0"/>
                                  <w:marBottom w:val="0"/>
                                  <w:divBdr>
                                    <w:top w:val="none" w:sz="0" w:space="0" w:color="auto"/>
                                    <w:left w:val="none" w:sz="0" w:space="0" w:color="auto"/>
                                    <w:bottom w:val="none" w:sz="0" w:space="0" w:color="auto"/>
                                    <w:right w:val="none" w:sz="0" w:space="0" w:color="auto"/>
                                  </w:divBdr>
                                  <w:divsChild>
                                    <w:div w:id="209566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950428">
          <w:marLeft w:val="0"/>
          <w:marRight w:val="0"/>
          <w:marTop w:val="0"/>
          <w:marBottom w:val="0"/>
          <w:divBdr>
            <w:top w:val="none" w:sz="0" w:space="0" w:color="auto"/>
            <w:left w:val="none" w:sz="0" w:space="0" w:color="auto"/>
            <w:bottom w:val="none" w:sz="0" w:space="0" w:color="auto"/>
            <w:right w:val="none" w:sz="0" w:space="0" w:color="auto"/>
          </w:divBdr>
          <w:divsChild>
            <w:div w:id="736443899">
              <w:marLeft w:val="0"/>
              <w:marRight w:val="0"/>
              <w:marTop w:val="0"/>
              <w:marBottom w:val="0"/>
              <w:divBdr>
                <w:top w:val="none" w:sz="0" w:space="0" w:color="auto"/>
                <w:left w:val="none" w:sz="0" w:space="0" w:color="auto"/>
                <w:bottom w:val="none" w:sz="0" w:space="0" w:color="auto"/>
                <w:right w:val="none" w:sz="0" w:space="0" w:color="auto"/>
              </w:divBdr>
              <w:divsChild>
                <w:div w:id="1844315718">
                  <w:marLeft w:val="0"/>
                  <w:marRight w:val="0"/>
                  <w:marTop w:val="0"/>
                  <w:marBottom w:val="0"/>
                  <w:divBdr>
                    <w:top w:val="none" w:sz="0" w:space="0" w:color="auto"/>
                    <w:left w:val="none" w:sz="0" w:space="0" w:color="auto"/>
                    <w:bottom w:val="none" w:sz="0" w:space="0" w:color="auto"/>
                    <w:right w:val="none" w:sz="0" w:space="0" w:color="auto"/>
                  </w:divBdr>
                  <w:divsChild>
                    <w:div w:id="1176961170">
                      <w:marLeft w:val="0"/>
                      <w:marRight w:val="0"/>
                      <w:marTop w:val="0"/>
                      <w:marBottom w:val="0"/>
                      <w:divBdr>
                        <w:top w:val="none" w:sz="0" w:space="0" w:color="auto"/>
                        <w:left w:val="none" w:sz="0" w:space="0" w:color="auto"/>
                        <w:bottom w:val="none" w:sz="0" w:space="0" w:color="auto"/>
                        <w:right w:val="none" w:sz="0" w:space="0" w:color="auto"/>
                      </w:divBdr>
                      <w:divsChild>
                        <w:div w:id="1966345349">
                          <w:marLeft w:val="0"/>
                          <w:marRight w:val="0"/>
                          <w:marTop w:val="0"/>
                          <w:marBottom w:val="0"/>
                          <w:divBdr>
                            <w:top w:val="none" w:sz="0" w:space="0" w:color="auto"/>
                            <w:left w:val="none" w:sz="0" w:space="0" w:color="auto"/>
                            <w:bottom w:val="none" w:sz="0" w:space="0" w:color="auto"/>
                            <w:right w:val="none" w:sz="0" w:space="0" w:color="auto"/>
                          </w:divBdr>
                          <w:divsChild>
                            <w:div w:id="152182899">
                              <w:marLeft w:val="0"/>
                              <w:marRight w:val="0"/>
                              <w:marTop w:val="0"/>
                              <w:marBottom w:val="0"/>
                              <w:divBdr>
                                <w:top w:val="none" w:sz="0" w:space="0" w:color="auto"/>
                                <w:left w:val="none" w:sz="0" w:space="0" w:color="auto"/>
                                <w:bottom w:val="none" w:sz="0" w:space="0" w:color="auto"/>
                                <w:right w:val="none" w:sz="0" w:space="0" w:color="auto"/>
                              </w:divBdr>
                              <w:divsChild>
                                <w:div w:id="1110969969">
                                  <w:marLeft w:val="0"/>
                                  <w:marRight w:val="0"/>
                                  <w:marTop w:val="0"/>
                                  <w:marBottom w:val="0"/>
                                  <w:divBdr>
                                    <w:top w:val="none" w:sz="0" w:space="0" w:color="auto"/>
                                    <w:left w:val="none" w:sz="0" w:space="0" w:color="auto"/>
                                    <w:bottom w:val="none" w:sz="0" w:space="0" w:color="auto"/>
                                    <w:right w:val="none" w:sz="0" w:space="0" w:color="auto"/>
                                  </w:divBdr>
                                  <w:divsChild>
                                    <w:div w:id="1311204457">
                                      <w:marLeft w:val="0"/>
                                      <w:marRight w:val="0"/>
                                      <w:marTop w:val="0"/>
                                      <w:marBottom w:val="0"/>
                                      <w:divBdr>
                                        <w:top w:val="none" w:sz="0" w:space="0" w:color="auto"/>
                                        <w:left w:val="none" w:sz="0" w:space="0" w:color="auto"/>
                                        <w:bottom w:val="none" w:sz="0" w:space="0" w:color="auto"/>
                                        <w:right w:val="none" w:sz="0" w:space="0" w:color="auto"/>
                                      </w:divBdr>
                                      <w:divsChild>
                                        <w:div w:id="75767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400971">
          <w:marLeft w:val="0"/>
          <w:marRight w:val="0"/>
          <w:marTop w:val="0"/>
          <w:marBottom w:val="0"/>
          <w:divBdr>
            <w:top w:val="none" w:sz="0" w:space="0" w:color="auto"/>
            <w:left w:val="none" w:sz="0" w:space="0" w:color="auto"/>
            <w:bottom w:val="none" w:sz="0" w:space="0" w:color="auto"/>
            <w:right w:val="none" w:sz="0" w:space="0" w:color="auto"/>
          </w:divBdr>
          <w:divsChild>
            <w:div w:id="1329357806">
              <w:marLeft w:val="0"/>
              <w:marRight w:val="0"/>
              <w:marTop w:val="0"/>
              <w:marBottom w:val="0"/>
              <w:divBdr>
                <w:top w:val="none" w:sz="0" w:space="0" w:color="auto"/>
                <w:left w:val="none" w:sz="0" w:space="0" w:color="auto"/>
                <w:bottom w:val="none" w:sz="0" w:space="0" w:color="auto"/>
                <w:right w:val="none" w:sz="0" w:space="0" w:color="auto"/>
              </w:divBdr>
              <w:divsChild>
                <w:div w:id="299456616">
                  <w:marLeft w:val="0"/>
                  <w:marRight w:val="0"/>
                  <w:marTop w:val="0"/>
                  <w:marBottom w:val="0"/>
                  <w:divBdr>
                    <w:top w:val="none" w:sz="0" w:space="0" w:color="auto"/>
                    <w:left w:val="none" w:sz="0" w:space="0" w:color="auto"/>
                    <w:bottom w:val="none" w:sz="0" w:space="0" w:color="auto"/>
                    <w:right w:val="none" w:sz="0" w:space="0" w:color="auto"/>
                  </w:divBdr>
                  <w:divsChild>
                    <w:div w:id="1379937627">
                      <w:marLeft w:val="0"/>
                      <w:marRight w:val="0"/>
                      <w:marTop w:val="0"/>
                      <w:marBottom w:val="0"/>
                      <w:divBdr>
                        <w:top w:val="none" w:sz="0" w:space="0" w:color="auto"/>
                        <w:left w:val="none" w:sz="0" w:space="0" w:color="auto"/>
                        <w:bottom w:val="none" w:sz="0" w:space="0" w:color="auto"/>
                        <w:right w:val="none" w:sz="0" w:space="0" w:color="auto"/>
                      </w:divBdr>
                      <w:divsChild>
                        <w:div w:id="1371568035">
                          <w:marLeft w:val="0"/>
                          <w:marRight w:val="0"/>
                          <w:marTop w:val="0"/>
                          <w:marBottom w:val="0"/>
                          <w:divBdr>
                            <w:top w:val="none" w:sz="0" w:space="0" w:color="auto"/>
                            <w:left w:val="none" w:sz="0" w:space="0" w:color="auto"/>
                            <w:bottom w:val="none" w:sz="0" w:space="0" w:color="auto"/>
                            <w:right w:val="none" w:sz="0" w:space="0" w:color="auto"/>
                          </w:divBdr>
                          <w:divsChild>
                            <w:div w:id="782725237">
                              <w:marLeft w:val="0"/>
                              <w:marRight w:val="0"/>
                              <w:marTop w:val="0"/>
                              <w:marBottom w:val="0"/>
                              <w:divBdr>
                                <w:top w:val="none" w:sz="0" w:space="0" w:color="auto"/>
                                <w:left w:val="none" w:sz="0" w:space="0" w:color="auto"/>
                                <w:bottom w:val="none" w:sz="0" w:space="0" w:color="auto"/>
                                <w:right w:val="none" w:sz="0" w:space="0" w:color="auto"/>
                              </w:divBdr>
                              <w:divsChild>
                                <w:div w:id="20974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071481">
                  <w:marLeft w:val="0"/>
                  <w:marRight w:val="0"/>
                  <w:marTop w:val="0"/>
                  <w:marBottom w:val="0"/>
                  <w:divBdr>
                    <w:top w:val="none" w:sz="0" w:space="0" w:color="auto"/>
                    <w:left w:val="none" w:sz="0" w:space="0" w:color="auto"/>
                    <w:bottom w:val="none" w:sz="0" w:space="0" w:color="auto"/>
                    <w:right w:val="none" w:sz="0" w:space="0" w:color="auto"/>
                  </w:divBdr>
                  <w:divsChild>
                    <w:div w:id="1818718662">
                      <w:marLeft w:val="0"/>
                      <w:marRight w:val="0"/>
                      <w:marTop w:val="0"/>
                      <w:marBottom w:val="0"/>
                      <w:divBdr>
                        <w:top w:val="none" w:sz="0" w:space="0" w:color="auto"/>
                        <w:left w:val="none" w:sz="0" w:space="0" w:color="auto"/>
                        <w:bottom w:val="none" w:sz="0" w:space="0" w:color="auto"/>
                        <w:right w:val="none" w:sz="0" w:space="0" w:color="auto"/>
                      </w:divBdr>
                      <w:divsChild>
                        <w:div w:id="1637562308">
                          <w:marLeft w:val="0"/>
                          <w:marRight w:val="0"/>
                          <w:marTop w:val="0"/>
                          <w:marBottom w:val="0"/>
                          <w:divBdr>
                            <w:top w:val="none" w:sz="0" w:space="0" w:color="auto"/>
                            <w:left w:val="none" w:sz="0" w:space="0" w:color="auto"/>
                            <w:bottom w:val="none" w:sz="0" w:space="0" w:color="auto"/>
                            <w:right w:val="none" w:sz="0" w:space="0" w:color="auto"/>
                          </w:divBdr>
                          <w:divsChild>
                            <w:div w:id="1032192393">
                              <w:marLeft w:val="0"/>
                              <w:marRight w:val="0"/>
                              <w:marTop w:val="0"/>
                              <w:marBottom w:val="0"/>
                              <w:divBdr>
                                <w:top w:val="none" w:sz="0" w:space="0" w:color="auto"/>
                                <w:left w:val="none" w:sz="0" w:space="0" w:color="auto"/>
                                <w:bottom w:val="none" w:sz="0" w:space="0" w:color="auto"/>
                                <w:right w:val="none" w:sz="0" w:space="0" w:color="auto"/>
                              </w:divBdr>
                              <w:divsChild>
                                <w:div w:id="967904375">
                                  <w:marLeft w:val="0"/>
                                  <w:marRight w:val="0"/>
                                  <w:marTop w:val="0"/>
                                  <w:marBottom w:val="0"/>
                                  <w:divBdr>
                                    <w:top w:val="none" w:sz="0" w:space="0" w:color="auto"/>
                                    <w:left w:val="none" w:sz="0" w:space="0" w:color="auto"/>
                                    <w:bottom w:val="none" w:sz="0" w:space="0" w:color="auto"/>
                                    <w:right w:val="none" w:sz="0" w:space="0" w:color="auto"/>
                                  </w:divBdr>
                                  <w:divsChild>
                                    <w:div w:id="13953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240368">
                          <w:marLeft w:val="0"/>
                          <w:marRight w:val="0"/>
                          <w:marTop w:val="0"/>
                          <w:marBottom w:val="0"/>
                          <w:divBdr>
                            <w:top w:val="none" w:sz="0" w:space="0" w:color="auto"/>
                            <w:left w:val="none" w:sz="0" w:space="0" w:color="auto"/>
                            <w:bottom w:val="none" w:sz="0" w:space="0" w:color="auto"/>
                            <w:right w:val="none" w:sz="0" w:space="0" w:color="auto"/>
                          </w:divBdr>
                          <w:divsChild>
                            <w:div w:id="986008783">
                              <w:marLeft w:val="0"/>
                              <w:marRight w:val="0"/>
                              <w:marTop w:val="0"/>
                              <w:marBottom w:val="0"/>
                              <w:divBdr>
                                <w:top w:val="none" w:sz="0" w:space="0" w:color="auto"/>
                                <w:left w:val="none" w:sz="0" w:space="0" w:color="auto"/>
                                <w:bottom w:val="none" w:sz="0" w:space="0" w:color="auto"/>
                                <w:right w:val="none" w:sz="0" w:space="0" w:color="auto"/>
                              </w:divBdr>
                              <w:divsChild>
                                <w:div w:id="65760225">
                                  <w:marLeft w:val="0"/>
                                  <w:marRight w:val="0"/>
                                  <w:marTop w:val="0"/>
                                  <w:marBottom w:val="0"/>
                                  <w:divBdr>
                                    <w:top w:val="none" w:sz="0" w:space="0" w:color="auto"/>
                                    <w:left w:val="none" w:sz="0" w:space="0" w:color="auto"/>
                                    <w:bottom w:val="none" w:sz="0" w:space="0" w:color="auto"/>
                                    <w:right w:val="none" w:sz="0" w:space="0" w:color="auto"/>
                                  </w:divBdr>
                                  <w:divsChild>
                                    <w:div w:id="188910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1870087">
          <w:marLeft w:val="0"/>
          <w:marRight w:val="0"/>
          <w:marTop w:val="0"/>
          <w:marBottom w:val="0"/>
          <w:divBdr>
            <w:top w:val="none" w:sz="0" w:space="0" w:color="auto"/>
            <w:left w:val="none" w:sz="0" w:space="0" w:color="auto"/>
            <w:bottom w:val="none" w:sz="0" w:space="0" w:color="auto"/>
            <w:right w:val="none" w:sz="0" w:space="0" w:color="auto"/>
          </w:divBdr>
          <w:divsChild>
            <w:div w:id="1984850317">
              <w:marLeft w:val="0"/>
              <w:marRight w:val="0"/>
              <w:marTop w:val="0"/>
              <w:marBottom w:val="0"/>
              <w:divBdr>
                <w:top w:val="none" w:sz="0" w:space="0" w:color="auto"/>
                <w:left w:val="none" w:sz="0" w:space="0" w:color="auto"/>
                <w:bottom w:val="none" w:sz="0" w:space="0" w:color="auto"/>
                <w:right w:val="none" w:sz="0" w:space="0" w:color="auto"/>
              </w:divBdr>
              <w:divsChild>
                <w:div w:id="1941254901">
                  <w:marLeft w:val="0"/>
                  <w:marRight w:val="0"/>
                  <w:marTop w:val="0"/>
                  <w:marBottom w:val="0"/>
                  <w:divBdr>
                    <w:top w:val="none" w:sz="0" w:space="0" w:color="auto"/>
                    <w:left w:val="none" w:sz="0" w:space="0" w:color="auto"/>
                    <w:bottom w:val="none" w:sz="0" w:space="0" w:color="auto"/>
                    <w:right w:val="none" w:sz="0" w:space="0" w:color="auto"/>
                  </w:divBdr>
                  <w:divsChild>
                    <w:div w:id="1296569428">
                      <w:marLeft w:val="0"/>
                      <w:marRight w:val="0"/>
                      <w:marTop w:val="0"/>
                      <w:marBottom w:val="0"/>
                      <w:divBdr>
                        <w:top w:val="none" w:sz="0" w:space="0" w:color="auto"/>
                        <w:left w:val="none" w:sz="0" w:space="0" w:color="auto"/>
                        <w:bottom w:val="none" w:sz="0" w:space="0" w:color="auto"/>
                        <w:right w:val="none" w:sz="0" w:space="0" w:color="auto"/>
                      </w:divBdr>
                      <w:divsChild>
                        <w:div w:id="1784033902">
                          <w:marLeft w:val="0"/>
                          <w:marRight w:val="0"/>
                          <w:marTop w:val="0"/>
                          <w:marBottom w:val="0"/>
                          <w:divBdr>
                            <w:top w:val="none" w:sz="0" w:space="0" w:color="auto"/>
                            <w:left w:val="none" w:sz="0" w:space="0" w:color="auto"/>
                            <w:bottom w:val="none" w:sz="0" w:space="0" w:color="auto"/>
                            <w:right w:val="none" w:sz="0" w:space="0" w:color="auto"/>
                          </w:divBdr>
                          <w:divsChild>
                            <w:div w:id="1011029363">
                              <w:marLeft w:val="0"/>
                              <w:marRight w:val="0"/>
                              <w:marTop w:val="0"/>
                              <w:marBottom w:val="0"/>
                              <w:divBdr>
                                <w:top w:val="none" w:sz="0" w:space="0" w:color="auto"/>
                                <w:left w:val="none" w:sz="0" w:space="0" w:color="auto"/>
                                <w:bottom w:val="none" w:sz="0" w:space="0" w:color="auto"/>
                                <w:right w:val="none" w:sz="0" w:space="0" w:color="auto"/>
                              </w:divBdr>
                              <w:divsChild>
                                <w:div w:id="1220166519">
                                  <w:marLeft w:val="0"/>
                                  <w:marRight w:val="0"/>
                                  <w:marTop w:val="0"/>
                                  <w:marBottom w:val="0"/>
                                  <w:divBdr>
                                    <w:top w:val="none" w:sz="0" w:space="0" w:color="auto"/>
                                    <w:left w:val="none" w:sz="0" w:space="0" w:color="auto"/>
                                    <w:bottom w:val="none" w:sz="0" w:space="0" w:color="auto"/>
                                    <w:right w:val="none" w:sz="0" w:space="0" w:color="auto"/>
                                  </w:divBdr>
                                  <w:divsChild>
                                    <w:div w:id="1765957560">
                                      <w:marLeft w:val="0"/>
                                      <w:marRight w:val="0"/>
                                      <w:marTop w:val="0"/>
                                      <w:marBottom w:val="0"/>
                                      <w:divBdr>
                                        <w:top w:val="none" w:sz="0" w:space="0" w:color="auto"/>
                                        <w:left w:val="none" w:sz="0" w:space="0" w:color="auto"/>
                                        <w:bottom w:val="none" w:sz="0" w:space="0" w:color="auto"/>
                                        <w:right w:val="none" w:sz="0" w:space="0" w:color="auto"/>
                                      </w:divBdr>
                                      <w:divsChild>
                                        <w:div w:id="11306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3292121">
          <w:marLeft w:val="0"/>
          <w:marRight w:val="0"/>
          <w:marTop w:val="0"/>
          <w:marBottom w:val="0"/>
          <w:divBdr>
            <w:top w:val="none" w:sz="0" w:space="0" w:color="auto"/>
            <w:left w:val="none" w:sz="0" w:space="0" w:color="auto"/>
            <w:bottom w:val="none" w:sz="0" w:space="0" w:color="auto"/>
            <w:right w:val="none" w:sz="0" w:space="0" w:color="auto"/>
          </w:divBdr>
          <w:divsChild>
            <w:div w:id="1863585949">
              <w:marLeft w:val="0"/>
              <w:marRight w:val="0"/>
              <w:marTop w:val="0"/>
              <w:marBottom w:val="0"/>
              <w:divBdr>
                <w:top w:val="none" w:sz="0" w:space="0" w:color="auto"/>
                <w:left w:val="none" w:sz="0" w:space="0" w:color="auto"/>
                <w:bottom w:val="none" w:sz="0" w:space="0" w:color="auto"/>
                <w:right w:val="none" w:sz="0" w:space="0" w:color="auto"/>
              </w:divBdr>
              <w:divsChild>
                <w:div w:id="1494758532">
                  <w:marLeft w:val="0"/>
                  <w:marRight w:val="0"/>
                  <w:marTop w:val="0"/>
                  <w:marBottom w:val="0"/>
                  <w:divBdr>
                    <w:top w:val="none" w:sz="0" w:space="0" w:color="auto"/>
                    <w:left w:val="none" w:sz="0" w:space="0" w:color="auto"/>
                    <w:bottom w:val="none" w:sz="0" w:space="0" w:color="auto"/>
                    <w:right w:val="none" w:sz="0" w:space="0" w:color="auto"/>
                  </w:divBdr>
                  <w:divsChild>
                    <w:div w:id="359431759">
                      <w:marLeft w:val="0"/>
                      <w:marRight w:val="0"/>
                      <w:marTop w:val="0"/>
                      <w:marBottom w:val="0"/>
                      <w:divBdr>
                        <w:top w:val="none" w:sz="0" w:space="0" w:color="auto"/>
                        <w:left w:val="none" w:sz="0" w:space="0" w:color="auto"/>
                        <w:bottom w:val="none" w:sz="0" w:space="0" w:color="auto"/>
                        <w:right w:val="none" w:sz="0" w:space="0" w:color="auto"/>
                      </w:divBdr>
                      <w:divsChild>
                        <w:div w:id="1470513921">
                          <w:marLeft w:val="0"/>
                          <w:marRight w:val="0"/>
                          <w:marTop w:val="0"/>
                          <w:marBottom w:val="0"/>
                          <w:divBdr>
                            <w:top w:val="none" w:sz="0" w:space="0" w:color="auto"/>
                            <w:left w:val="none" w:sz="0" w:space="0" w:color="auto"/>
                            <w:bottom w:val="none" w:sz="0" w:space="0" w:color="auto"/>
                            <w:right w:val="none" w:sz="0" w:space="0" w:color="auto"/>
                          </w:divBdr>
                          <w:divsChild>
                            <w:div w:id="1570650568">
                              <w:marLeft w:val="0"/>
                              <w:marRight w:val="0"/>
                              <w:marTop w:val="0"/>
                              <w:marBottom w:val="0"/>
                              <w:divBdr>
                                <w:top w:val="none" w:sz="0" w:space="0" w:color="auto"/>
                                <w:left w:val="none" w:sz="0" w:space="0" w:color="auto"/>
                                <w:bottom w:val="none" w:sz="0" w:space="0" w:color="auto"/>
                                <w:right w:val="none" w:sz="0" w:space="0" w:color="auto"/>
                              </w:divBdr>
                              <w:divsChild>
                                <w:div w:id="4652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24475">
                  <w:marLeft w:val="0"/>
                  <w:marRight w:val="0"/>
                  <w:marTop w:val="0"/>
                  <w:marBottom w:val="0"/>
                  <w:divBdr>
                    <w:top w:val="none" w:sz="0" w:space="0" w:color="auto"/>
                    <w:left w:val="none" w:sz="0" w:space="0" w:color="auto"/>
                    <w:bottom w:val="none" w:sz="0" w:space="0" w:color="auto"/>
                    <w:right w:val="none" w:sz="0" w:space="0" w:color="auto"/>
                  </w:divBdr>
                  <w:divsChild>
                    <w:div w:id="1049114209">
                      <w:marLeft w:val="0"/>
                      <w:marRight w:val="0"/>
                      <w:marTop w:val="0"/>
                      <w:marBottom w:val="0"/>
                      <w:divBdr>
                        <w:top w:val="none" w:sz="0" w:space="0" w:color="auto"/>
                        <w:left w:val="none" w:sz="0" w:space="0" w:color="auto"/>
                        <w:bottom w:val="none" w:sz="0" w:space="0" w:color="auto"/>
                        <w:right w:val="none" w:sz="0" w:space="0" w:color="auto"/>
                      </w:divBdr>
                      <w:divsChild>
                        <w:div w:id="97533550">
                          <w:marLeft w:val="0"/>
                          <w:marRight w:val="0"/>
                          <w:marTop w:val="0"/>
                          <w:marBottom w:val="0"/>
                          <w:divBdr>
                            <w:top w:val="none" w:sz="0" w:space="0" w:color="auto"/>
                            <w:left w:val="none" w:sz="0" w:space="0" w:color="auto"/>
                            <w:bottom w:val="none" w:sz="0" w:space="0" w:color="auto"/>
                            <w:right w:val="none" w:sz="0" w:space="0" w:color="auto"/>
                          </w:divBdr>
                          <w:divsChild>
                            <w:div w:id="649483670">
                              <w:marLeft w:val="0"/>
                              <w:marRight w:val="0"/>
                              <w:marTop w:val="0"/>
                              <w:marBottom w:val="0"/>
                              <w:divBdr>
                                <w:top w:val="none" w:sz="0" w:space="0" w:color="auto"/>
                                <w:left w:val="none" w:sz="0" w:space="0" w:color="auto"/>
                                <w:bottom w:val="none" w:sz="0" w:space="0" w:color="auto"/>
                                <w:right w:val="none" w:sz="0" w:space="0" w:color="auto"/>
                              </w:divBdr>
                              <w:divsChild>
                                <w:div w:id="1655331707">
                                  <w:marLeft w:val="0"/>
                                  <w:marRight w:val="0"/>
                                  <w:marTop w:val="0"/>
                                  <w:marBottom w:val="0"/>
                                  <w:divBdr>
                                    <w:top w:val="none" w:sz="0" w:space="0" w:color="auto"/>
                                    <w:left w:val="none" w:sz="0" w:space="0" w:color="auto"/>
                                    <w:bottom w:val="none" w:sz="0" w:space="0" w:color="auto"/>
                                    <w:right w:val="none" w:sz="0" w:space="0" w:color="auto"/>
                                  </w:divBdr>
                                  <w:divsChild>
                                    <w:div w:id="212287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183433">
                          <w:marLeft w:val="0"/>
                          <w:marRight w:val="0"/>
                          <w:marTop w:val="0"/>
                          <w:marBottom w:val="0"/>
                          <w:divBdr>
                            <w:top w:val="none" w:sz="0" w:space="0" w:color="auto"/>
                            <w:left w:val="none" w:sz="0" w:space="0" w:color="auto"/>
                            <w:bottom w:val="none" w:sz="0" w:space="0" w:color="auto"/>
                            <w:right w:val="none" w:sz="0" w:space="0" w:color="auto"/>
                          </w:divBdr>
                          <w:divsChild>
                            <w:div w:id="1177231138">
                              <w:marLeft w:val="0"/>
                              <w:marRight w:val="0"/>
                              <w:marTop w:val="0"/>
                              <w:marBottom w:val="0"/>
                              <w:divBdr>
                                <w:top w:val="none" w:sz="0" w:space="0" w:color="auto"/>
                                <w:left w:val="none" w:sz="0" w:space="0" w:color="auto"/>
                                <w:bottom w:val="none" w:sz="0" w:space="0" w:color="auto"/>
                                <w:right w:val="none" w:sz="0" w:space="0" w:color="auto"/>
                              </w:divBdr>
                              <w:divsChild>
                                <w:div w:id="891119227">
                                  <w:marLeft w:val="0"/>
                                  <w:marRight w:val="0"/>
                                  <w:marTop w:val="0"/>
                                  <w:marBottom w:val="0"/>
                                  <w:divBdr>
                                    <w:top w:val="none" w:sz="0" w:space="0" w:color="auto"/>
                                    <w:left w:val="none" w:sz="0" w:space="0" w:color="auto"/>
                                    <w:bottom w:val="none" w:sz="0" w:space="0" w:color="auto"/>
                                    <w:right w:val="none" w:sz="0" w:space="0" w:color="auto"/>
                                  </w:divBdr>
                                  <w:divsChild>
                                    <w:div w:id="374622808">
                                      <w:marLeft w:val="0"/>
                                      <w:marRight w:val="0"/>
                                      <w:marTop w:val="0"/>
                                      <w:marBottom w:val="0"/>
                                      <w:divBdr>
                                        <w:top w:val="none" w:sz="0" w:space="0" w:color="auto"/>
                                        <w:left w:val="none" w:sz="0" w:space="0" w:color="auto"/>
                                        <w:bottom w:val="none" w:sz="0" w:space="0" w:color="auto"/>
                                        <w:right w:val="none" w:sz="0" w:space="0" w:color="auto"/>
                                      </w:divBdr>
                                    </w:div>
                                  </w:divsChild>
                                </w:div>
                                <w:div w:id="450635997">
                                  <w:marLeft w:val="0"/>
                                  <w:marRight w:val="0"/>
                                  <w:marTop w:val="0"/>
                                  <w:marBottom w:val="0"/>
                                  <w:divBdr>
                                    <w:top w:val="none" w:sz="0" w:space="0" w:color="auto"/>
                                    <w:left w:val="none" w:sz="0" w:space="0" w:color="auto"/>
                                    <w:bottom w:val="none" w:sz="0" w:space="0" w:color="auto"/>
                                    <w:right w:val="none" w:sz="0" w:space="0" w:color="auto"/>
                                  </w:divBdr>
                                  <w:divsChild>
                                    <w:div w:id="70753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7923655">
          <w:marLeft w:val="0"/>
          <w:marRight w:val="0"/>
          <w:marTop w:val="0"/>
          <w:marBottom w:val="0"/>
          <w:divBdr>
            <w:top w:val="none" w:sz="0" w:space="0" w:color="auto"/>
            <w:left w:val="none" w:sz="0" w:space="0" w:color="auto"/>
            <w:bottom w:val="none" w:sz="0" w:space="0" w:color="auto"/>
            <w:right w:val="none" w:sz="0" w:space="0" w:color="auto"/>
          </w:divBdr>
          <w:divsChild>
            <w:div w:id="723799051">
              <w:marLeft w:val="0"/>
              <w:marRight w:val="0"/>
              <w:marTop w:val="0"/>
              <w:marBottom w:val="0"/>
              <w:divBdr>
                <w:top w:val="none" w:sz="0" w:space="0" w:color="auto"/>
                <w:left w:val="none" w:sz="0" w:space="0" w:color="auto"/>
                <w:bottom w:val="none" w:sz="0" w:space="0" w:color="auto"/>
                <w:right w:val="none" w:sz="0" w:space="0" w:color="auto"/>
              </w:divBdr>
              <w:divsChild>
                <w:div w:id="1675642983">
                  <w:marLeft w:val="0"/>
                  <w:marRight w:val="0"/>
                  <w:marTop w:val="0"/>
                  <w:marBottom w:val="0"/>
                  <w:divBdr>
                    <w:top w:val="none" w:sz="0" w:space="0" w:color="auto"/>
                    <w:left w:val="none" w:sz="0" w:space="0" w:color="auto"/>
                    <w:bottom w:val="none" w:sz="0" w:space="0" w:color="auto"/>
                    <w:right w:val="none" w:sz="0" w:space="0" w:color="auto"/>
                  </w:divBdr>
                  <w:divsChild>
                    <w:div w:id="1706323932">
                      <w:marLeft w:val="0"/>
                      <w:marRight w:val="0"/>
                      <w:marTop w:val="0"/>
                      <w:marBottom w:val="0"/>
                      <w:divBdr>
                        <w:top w:val="none" w:sz="0" w:space="0" w:color="auto"/>
                        <w:left w:val="none" w:sz="0" w:space="0" w:color="auto"/>
                        <w:bottom w:val="none" w:sz="0" w:space="0" w:color="auto"/>
                        <w:right w:val="none" w:sz="0" w:space="0" w:color="auto"/>
                      </w:divBdr>
                      <w:divsChild>
                        <w:div w:id="617611700">
                          <w:marLeft w:val="0"/>
                          <w:marRight w:val="0"/>
                          <w:marTop w:val="0"/>
                          <w:marBottom w:val="0"/>
                          <w:divBdr>
                            <w:top w:val="none" w:sz="0" w:space="0" w:color="auto"/>
                            <w:left w:val="none" w:sz="0" w:space="0" w:color="auto"/>
                            <w:bottom w:val="none" w:sz="0" w:space="0" w:color="auto"/>
                            <w:right w:val="none" w:sz="0" w:space="0" w:color="auto"/>
                          </w:divBdr>
                          <w:divsChild>
                            <w:div w:id="727919974">
                              <w:marLeft w:val="0"/>
                              <w:marRight w:val="0"/>
                              <w:marTop w:val="0"/>
                              <w:marBottom w:val="0"/>
                              <w:divBdr>
                                <w:top w:val="none" w:sz="0" w:space="0" w:color="auto"/>
                                <w:left w:val="none" w:sz="0" w:space="0" w:color="auto"/>
                                <w:bottom w:val="none" w:sz="0" w:space="0" w:color="auto"/>
                                <w:right w:val="none" w:sz="0" w:space="0" w:color="auto"/>
                              </w:divBdr>
                              <w:divsChild>
                                <w:div w:id="196505876">
                                  <w:marLeft w:val="0"/>
                                  <w:marRight w:val="0"/>
                                  <w:marTop w:val="0"/>
                                  <w:marBottom w:val="0"/>
                                  <w:divBdr>
                                    <w:top w:val="none" w:sz="0" w:space="0" w:color="auto"/>
                                    <w:left w:val="none" w:sz="0" w:space="0" w:color="auto"/>
                                    <w:bottom w:val="none" w:sz="0" w:space="0" w:color="auto"/>
                                    <w:right w:val="none" w:sz="0" w:space="0" w:color="auto"/>
                                  </w:divBdr>
                                  <w:divsChild>
                                    <w:div w:id="1984233892">
                                      <w:marLeft w:val="0"/>
                                      <w:marRight w:val="0"/>
                                      <w:marTop w:val="0"/>
                                      <w:marBottom w:val="0"/>
                                      <w:divBdr>
                                        <w:top w:val="none" w:sz="0" w:space="0" w:color="auto"/>
                                        <w:left w:val="none" w:sz="0" w:space="0" w:color="auto"/>
                                        <w:bottom w:val="none" w:sz="0" w:space="0" w:color="auto"/>
                                        <w:right w:val="none" w:sz="0" w:space="0" w:color="auto"/>
                                      </w:divBdr>
                                      <w:divsChild>
                                        <w:div w:id="206493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2691812">
          <w:marLeft w:val="0"/>
          <w:marRight w:val="0"/>
          <w:marTop w:val="0"/>
          <w:marBottom w:val="0"/>
          <w:divBdr>
            <w:top w:val="none" w:sz="0" w:space="0" w:color="auto"/>
            <w:left w:val="none" w:sz="0" w:space="0" w:color="auto"/>
            <w:bottom w:val="none" w:sz="0" w:space="0" w:color="auto"/>
            <w:right w:val="none" w:sz="0" w:space="0" w:color="auto"/>
          </w:divBdr>
          <w:divsChild>
            <w:div w:id="1739476953">
              <w:marLeft w:val="0"/>
              <w:marRight w:val="0"/>
              <w:marTop w:val="0"/>
              <w:marBottom w:val="0"/>
              <w:divBdr>
                <w:top w:val="none" w:sz="0" w:space="0" w:color="auto"/>
                <w:left w:val="none" w:sz="0" w:space="0" w:color="auto"/>
                <w:bottom w:val="none" w:sz="0" w:space="0" w:color="auto"/>
                <w:right w:val="none" w:sz="0" w:space="0" w:color="auto"/>
              </w:divBdr>
              <w:divsChild>
                <w:div w:id="1406994987">
                  <w:marLeft w:val="0"/>
                  <w:marRight w:val="0"/>
                  <w:marTop w:val="0"/>
                  <w:marBottom w:val="0"/>
                  <w:divBdr>
                    <w:top w:val="none" w:sz="0" w:space="0" w:color="auto"/>
                    <w:left w:val="none" w:sz="0" w:space="0" w:color="auto"/>
                    <w:bottom w:val="none" w:sz="0" w:space="0" w:color="auto"/>
                    <w:right w:val="none" w:sz="0" w:space="0" w:color="auto"/>
                  </w:divBdr>
                  <w:divsChild>
                    <w:div w:id="1068965031">
                      <w:marLeft w:val="0"/>
                      <w:marRight w:val="0"/>
                      <w:marTop w:val="0"/>
                      <w:marBottom w:val="0"/>
                      <w:divBdr>
                        <w:top w:val="none" w:sz="0" w:space="0" w:color="auto"/>
                        <w:left w:val="none" w:sz="0" w:space="0" w:color="auto"/>
                        <w:bottom w:val="none" w:sz="0" w:space="0" w:color="auto"/>
                        <w:right w:val="none" w:sz="0" w:space="0" w:color="auto"/>
                      </w:divBdr>
                      <w:divsChild>
                        <w:div w:id="207840228">
                          <w:marLeft w:val="0"/>
                          <w:marRight w:val="0"/>
                          <w:marTop w:val="0"/>
                          <w:marBottom w:val="0"/>
                          <w:divBdr>
                            <w:top w:val="none" w:sz="0" w:space="0" w:color="auto"/>
                            <w:left w:val="none" w:sz="0" w:space="0" w:color="auto"/>
                            <w:bottom w:val="none" w:sz="0" w:space="0" w:color="auto"/>
                            <w:right w:val="none" w:sz="0" w:space="0" w:color="auto"/>
                          </w:divBdr>
                          <w:divsChild>
                            <w:div w:id="1127042634">
                              <w:marLeft w:val="0"/>
                              <w:marRight w:val="0"/>
                              <w:marTop w:val="0"/>
                              <w:marBottom w:val="0"/>
                              <w:divBdr>
                                <w:top w:val="none" w:sz="0" w:space="0" w:color="auto"/>
                                <w:left w:val="none" w:sz="0" w:space="0" w:color="auto"/>
                                <w:bottom w:val="none" w:sz="0" w:space="0" w:color="auto"/>
                                <w:right w:val="none" w:sz="0" w:space="0" w:color="auto"/>
                              </w:divBdr>
                              <w:divsChild>
                                <w:div w:id="16592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228271">
                  <w:marLeft w:val="0"/>
                  <w:marRight w:val="0"/>
                  <w:marTop w:val="0"/>
                  <w:marBottom w:val="0"/>
                  <w:divBdr>
                    <w:top w:val="none" w:sz="0" w:space="0" w:color="auto"/>
                    <w:left w:val="none" w:sz="0" w:space="0" w:color="auto"/>
                    <w:bottom w:val="none" w:sz="0" w:space="0" w:color="auto"/>
                    <w:right w:val="none" w:sz="0" w:space="0" w:color="auto"/>
                  </w:divBdr>
                  <w:divsChild>
                    <w:div w:id="1341540909">
                      <w:marLeft w:val="0"/>
                      <w:marRight w:val="0"/>
                      <w:marTop w:val="0"/>
                      <w:marBottom w:val="0"/>
                      <w:divBdr>
                        <w:top w:val="none" w:sz="0" w:space="0" w:color="auto"/>
                        <w:left w:val="none" w:sz="0" w:space="0" w:color="auto"/>
                        <w:bottom w:val="none" w:sz="0" w:space="0" w:color="auto"/>
                        <w:right w:val="none" w:sz="0" w:space="0" w:color="auto"/>
                      </w:divBdr>
                      <w:divsChild>
                        <w:div w:id="819345727">
                          <w:marLeft w:val="0"/>
                          <w:marRight w:val="0"/>
                          <w:marTop w:val="0"/>
                          <w:marBottom w:val="0"/>
                          <w:divBdr>
                            <w:top w:val="none" w:sz="0" w:space="0" w:color="auto"/>
                            <w:left w:val="none" w:sz="0" w:space="0" w:color="auto"/>
                            <w:bottom w:val="none" w:sz="0" w:space="0" w:color="auto"/>
                            <w:right w:val="none" w:sz="0" w:space="0" w:color="auto"/>
                          </w:divBdr>
                          <w:divsChild>
                            <w:div w:id="1678654092">
                              <w:marLeft w:val="0"/>
                              <w:marRight w:val="0"/>
                              <w:marTop w:val="0"/>
                              <w:marBottom w:val="0"/>
                              <w:divBdr>
                                <w:top w:val="none" w:sz="0" w:space="0" w:color="auto"/>
                                <w:left w:val="none" w:sz="0" w:space="0" w:color="auto"/>
                                <w:bottom w:val="none" w:sz="0" w:space="0" w:color="auto"/>
                                <w:right w:val="none" w:sz="0" w:space="0" w:color="auto"/>
                              </w:divBdr>
                              <w:divsChild>
                                <w:div w:id="36466381">
                                  <w:marLeft w:val="0"/>
                                  <w:marRight w:val="0"/>
                                  <w:marTop w:val="0"/>
                                  <w:marBottom w:val="0"/>
                                  <w:divBdr>
                                    <w:top w:val="none" w:sz="0" w:space="0" w:color="auto"/>
                                    <w:left w:val="none" w:sz="0" w:space="0" w:color="auto"/>
                                    <w:bottom w:val="none" w:sz="0" w:space="0" w:color="auto"/>
                                    <w:right w:val="none" w:sz="0" w:space="0" w:color="auto"/>
                                  </w:divBdr>
                                  <w:divsChild>
                                    <w:div w:id="17211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600496">
                          <w:marLeft w:val="0"/>
                          <w:marRight w:val="0"/>
                          <w:marTop w:val="0"/>
                          <w:marBottom w:val="0"/>
                          <w:divBdr>
                            <w:top w:val="none" w:sz="0" w:space="0" w:color="auto"/>
                            <w:left w:val="none" w:sz="0" w:space="0" w:color="auto"/>
                            <w:bottom w:val="none" w:sz="0" w:space="0" w:color="auto"/>
                            <w:right w:val="none" w:sz="0" w:space="0" w:color="auto"/>
                          </w:divBdr>
                          <w:divsChild>
                            <w:div w:id="230621662">
                              <w:marLeft w:val="0"/>
                              <w:marRight w:val="0"/>
                              <w:marTop w:val="0"/>
                              <w:marBottom w:val="0"/>
                              <w:divBdr>
                                <w:top w:val="none" w:sz="0" w:space="0" w:color="auto"/>
                                <w:left w:val="none" w:sz="0" w:space="0" w:color="auto"/>
                                <w:bottom w:val="none" w:sz="0" w:space="0" w:color="auto"/>
                                <w:right w:val="none" w:sz="0" w:space="0" w:color="auto"/>
                              </w:divBdr>
                              <w:divsChild>
                                <w:div w:id="293830462">
                                  <w:marLeft w:val="0"/>
                                  <w:marRight w:val="0"/>
                                  <w:marTop w:val="0"/>
                                  <w:marBottom w:val="0"/>
                                  <w:divBdr>
                                    <w:top w:val="none" w:sz="0" w:space="0" w:color="auto"/>
                                    <w:left w:val="none" w:sz="0" w:space="0" w:color="auto"/>
                                    <w:bottom w:val="none" w:sz="0" w:space="0" w:color="auto"/>
                                    <w:right w:val="none" w:sz="0" w:space="0" w:color="auto"/>
                                  </w:divBdr>
                                  <w:divsChild>
                                    <w:div w:id="8053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470876">
          <w:marLeft w:val="0"/>
          <w:marRight w:val="0"/>
          <w:marTop w:val="0"/>
          <w:marBottom w:val="0"/>
          <w:divBdr>
            <w:top w:val="none" w:sz="0" w:space="0" w:color="auto"/>
            <w:left w:val="none" w:sz="0" w:space="0" w:color="auto"/>
            <w:bottom w:val="none" w:sz="0" w:space="0" w:color="auto"/>
            <w:right w:val="none" w:sz="0" w:space="0" w:color="auto"/>
          </w:divBdr>
          <w:divsChild>
            <w:div w:id="1814445287">
              <w:marLeft w:val="0"/>
              <w:marRight w:val="0"/>
              <w:marTop w:val="0"/>
              <w:marBottom w:val="0"/>
              <w:divBdr>
                <w:top w:val="none" w:sz="0" w:space="0" w:color="auto"/>
                <w:left w:val="none" w:sz="0" w:space="0" w:color="auto"/>
                <w:bottom w:val="none" w:sz="0" w:space="0" w:color="auto"/>
                <w:right w:val="none" w:sz="0" w:space="0" w:color="auto"/>
              </w:divBdr>
              <w:divsChild>
                <w:div w:id="2090420298">
                  <w:marLeft w:val="0"/>
                  <w:marRight w:val="0"/>
                  <w:marTop w:val="0"/>
                  <w:marBottom w:val="0"/>
                  <w:divBdr>
                    <w:top w:val="none" w:sz="0" w:space="0" w:color="auto"/>
                    <w:left w:val="none" w:sz="0" w:space="0" w:color="auto"/>
                    <w:bottom w:val="none" w:sz="0" w:space="0" w:color="auto"/>
                    <w:right w:val="none" w:sz="0" w:space="0" w:color="auto"/>
                  </w:divBdr>
                  <w:divsChild>
                    <w:div w:id="2096317765">
                      <w:marLeft w:val="0"/>
                      <w:marRight w:val="0"/>
                      <w:marTop w:val="0"/>
                      <w:marBottom w:val="0"/>
                      <w:divBdr>
                        <w:top w:val="none" w:sz="0" w:space="0" w:color="auto"/>
                        <w:left w:val="none" w:sz="0" w:space="0" w:color="auto"/>
                        <w:bottom w:val="none" w:sz="0" w:space="0" w:color="auto"/>
                        <w:right w:val="none" w:sz="0" w:space="0" w:color="auto"/>
                      </w:divBdr>
                      <w:divsChild>
                        <w:div w:id="138115617">
                          <w:marLeft w:val="0"/>
                          <w:marRight w:val="0"/>
                          <w:marTop w:val="0"/>
                          <w:marBottom w:val="0"/>
                          <w:divBdr>
                            <w:top w:val="none" w:sz="0" w:space="0" w:color="auto"/>
                            <w:left w:val="none" w:sz="0" w:space="0" w:color="auto"/>
                            <w:bottom w:val="none" w:sz="0" w:space="0" w:color="auto"/>
                            <w:right w:val="none" w:sz="0" w:space="0" w:color="auto"/>
                          </w:divBdr>
                          <w:divsChild>
                            <w:div w:id="1188834300">
                              <w:marLeft w:val="0"/>
                              <w:marRight w:val="0"/>
                              <w:marTop w:val="0"/>
                              <w:marBottom w:val="0"/>
                              <w:divBdr>
                                <w:top w:val="none" w:sz="0" w:space="0" w:color="auto"/>
                                <w:left w:val="none" w:sz="0" w:space="0" w:color="auto"/>
                                <w:bottom w:val="none" w:sz="0" w:space="0" w:color="auto"/>
                                <w:right w:val="none" w:sz="0" w:space="0" w:color="auto"/>
                              </w:divBdr>
                              <w:divsChild>
                                <w:div w:id="1654674383">
                                  <w:marLeft w:val="0"/>
                                  <w:marRight w:val="0"/>
                                  <w:marTop w:val="0"/>
                                  <w:marBottom w:val="0"/>
                                  <w:divBdr>
                                    <w:top w:val="none" w:sz="0" w:space="0" w:color="auto"/>
                                    <w:left w:val="none" w:sz="0" w:space="0" w:color="auto"/>
                                    <w:bottom w:val="none" w:sz="0" w:space="0" w:color="auto"/>
                                    <w:right w:val="none" w:sz="0" w:space="0" w:color="auto"/>
                                  </w:divBdr>
                                  <w:divsChild>
                                    <w:div w:id="1111169779">
                                      <w:marLeft w:val="0"/>
                                      <w:marRight w:val="0"/>
                                      <w:marTop w:val="0"/>
                                      <w:marBottom w:val="0"/>
                                      <w:divBdr>
                                        <w:top w:val="none" w:sz="0" w:space="0" w:color="auto"/>
                                        <w:left w:val="none" w:sz="0" w:space="0" w:color="auto"/>
                                        <w:bottom w:val="none" w:sz="0" w:space="0" w:color="auto"/>
                                        <w:right w:val="none" w:sz="0" w:space="0" w:color="auto"/>
                                      </w:divBdr>
                                      <w:divsChild>
                                        <w:div w:id="20527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452919">
          <w:marLeft w:val="0"/>
          <w:marRight w:val="0"/>
          <w:marTop w:val="0"/>
          <w:marBottom w:val="0"/>
          <w:divBdr>
            <w:top w:val="none" w:sz="0" w:space="0" w:color="auto"/>
            <w:left w:val="none" w:sz="0" w:space="0" w:color="auto"/>
            <w:bottom w:val="none" w:sz="0" w:space="0" w:color="auto"/>
            <w:right w:val="none" w:sz="0" w:space="0" w:color="auto"/>
          </w:divBdr>
          <w:divsChild>
            <w:div w:id="673189895">
              <w:marLeft w:val="0"/>
              <w:marRight w:val="0"/>
              <w:marTop w:val="0"/>
              <w:marBottom w:val="0"/>
              <w:divBdr>
                <w:top w:val="none" w:sz="0" w:space="0" w:color="auto"/>
                <w:left w:val="none" w:sz="0" w:space="0" w:color="auto"/>
                <w:bottom w:val="none" w:sz="0" w:space="0" w:color="auto"/>
                <w:right w:val="none" w:sz="0" w:space="0" w:color="auto"/>
              </w:divBdr>
              <w:divsChild>
                <w:div w:id="2076315836">
                  <w:marLeft w:val="0"/>
                  <w:marRight w:val="0"/>
                  <w:marTop w:val="0"/>
                  <w:marBottom w:val="0"/>
                  <w:divBdr>
                    <w:top w:val="none" w:sz="0" w:space="0" w:color="auto"/>
                    <w:left w:val="none" w:sz="0" w:space="0" w:color="auto"/>
                    <w:bottom w:val="none" w:sz="0" w:space="0" w:color="auto"/>
                    <w:right w:val="none" w:sz="0" w:space="0" w:color="auto"/>
                  </w:divBdr>
                  <w:divsChild>
                    <w:div w:id="43607741">
                      <w:marLeft w:val="0"/>
                      <w:marRight w:val="0"/>
                      <w:marTop w:val="0"/>
                      <w:marBottom w:val="0"/>
                      <w:divBdr>
                        <w:top w:val="none" w:sz="0" w:space="0" w:color="auto"/>
                        <w:left w:val="none" w:sz="0" w:space="0" w:color="auto"/>
                        <w:bottom w:val="none" w:sz="0" w:space="0" w:color="auto"/>
                        <w:right w:val="none" w:sz="0" w:space="0" w:color="auto"/>
                      </w:divBdr>
                      <w:divsChild>
                        <w:div w:id="602999635">
                          <w:marLeft w:val="0"/>
                          <w:marRight w:val="0"/>
                          <w:marTop w:val="0"/>
                          <w:marBottom w:val="0"/>
                          <w:divBdr>
                            <w:top w:val="none" w:sz="0" w:space="0" w:color="auto"/>
                            <w:left w:val="none" w:sz="0" w:space="0" w:color="auto"/>
                            <w:bottom w:val="none" w:sz="0" w:space="0" w:color="auto"/>
                            <w:right w:val="none" w:sz="0" w:space="0" w:color="auto"/>
                          </w:divBdr>
                          <w:divsChild>
                            <w:div w:id="1888374330">
                              <w:marLeft w:val="0"/>
                              <w:marRight w:val="0"/>
                              <w:marTop w:val="0"/>
                              <w:marBottom w:val="0"/>
                              <w:divBdr>
                                <w:top w:val="none" w:sz="0" w:space="0" w:color="auto"/>
                                <w:left w:val="none" w:sz="0" w:space="0" w:color="auto"/>
                                <w:bottom w:val="none" w:sz="0" w:space="0" w:color="auto"/>
                                <w:right w:val="none" w:sz="0" w:space="0" w:color="auto"/>
                              </w:divBdr>
                              <w:divsChild>
                                <w:div w:id="45915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668953">
                  <w:marLeft w:val="0"/>
                  <w:marRight w:val="0"/>
                  <w:marTop w:val="0"/>
                  <w:marBottom w:val="0"/>
                  <w:divBdr>
                    <w:top w:val="none" w:sz="0" w:space="0" w:color="auto"/>
                    <w:left w:val="none" w:sz="0" w:space="0" w:color="auto"/>
                    <w:bottom w:val="none" w:sz="0" w:space="0" w:color="auto"/>
                    <w:right w:val="none" w:sz="0" w:space="0" w:color="auto"/>
                  </w:divBdr>
                  <w:divsChild>
                    <w:div w:id="748387065">
                      <w:marLeft w:val="0"/>
                      <w:marRight w:val="0"/>
                      <w:marTop w:val="0"/>
                      <w:marBottom w:val="0"/>
                      <w:divBdr>
                        <w:top w:val="none" w:sz="0" w:space="0" w:color="auto"/>
                        <w:left w:val="none" w:sz="0" w:space="0" w:color="auto"/>
                        <w:bottom w:val="none" w:sz="0" w:space="0" w:color="auto"/>
                        <w:right w:val="none" w:sz="0" w:space="0" w:color="auto"/>
                      </w:divBdr>
                      <w:divsChild>
                        <w:div w:id="1044217240">
                          <w:marLeft w:val="0"/>
                          <w:marRight w:val="0"/>
                          <w:marTop w:val="0"/>
                          <w:marBottom w:val="0"/>
                          <w:divBdr>
                            <w:top w:val="none" w:sz="0" w:space="0" w:color="auto"/>
                            <w:left w:val="none" w:sz="0" w:space="0" w:color="auto"/>
                            <w:bottom w:val="none" w:sz="0" w:space="0" w:color="auto"/>
                            <w:right w:val="none" w:sz="0" w:space="0" w:color="auto"/>
                          </w:divBdr>
                          <w:divsChild>
                            <w:div w:id="1468278688">
                              <w:marLeft w:val="0"/>
                              <w:marRight w:val="0"/>
                              <w:marTop w:val="0"/>
                              <w:marBottom w:val="0"/>
                              <w:divBdr>
                                <w:top w:val="none" w:sz="0" w:space="0" w:color="auto"/>
                                <w:left w:val="none" w:sz="0" w:space="0" w:color="auto"/>
                                <w:bottom w:val="none" w:sz="0" w:space="0" w:color="auto"/>
                                <w:right w:val="none" w:sz="0" w:space="0" w:color="auto"/>
                              </w:divBdr>
                              <w:divsChild>
                                <w:div w:id="1401638663">
                                  <w:marLeft w:val="0"/>
                                  <w:marRight w:val="0"/>
                                  <w:marTop w:val="0"/>
                                  <w:marBottom w:val="0"/>
                                  <w:divBdr>
                                    <w:top w:val="none" w:sz="0" w:space="0" w:color="auto"/>
                                    <w:left w:val="none" w:sz="0" w:space="0" w:color="auto"/>
                                    <w:bottom w:val="none" w:sz="0" w:space="0" w:color="auto"/>
                                    <w:right w:val="none" w:sz="0" w:space="0" w:color="auto"/>
                                  </w:divBdr>
                                  <w:divsChild>
                                    <w:div w:id="15184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838681">
                          <w:marLeft w:val="0"/>
                          <w:marRight w:val="0"/>
                          <w:marTop w:val="0"/>
                          <w:marBottom w:val="0"/>
                          <w:divBdr>
                            <w:top w:val="none" w:sz="0" w:space="0" w:color="auto"/>
                            <w:left w:val="none" w:sz="0" w:space="0" w:color="auto"/>
                            <w:bottom w:val="none" w:sz="0" w:space="0" w:color="auto"/>
                            <w:right w:val="none" w:sz="0" w:space="0" w:color="auto"/>
                          </w:divBdr>
                          <w:divsChild>
                            <w:div w:id="1640723419">
                              <w:marLeft w:val="0"/>
                              <w:marRight w:val="0"/>
                              <w:marTop w:val="0"/>
                              <w:marBottom w:val="0"/>
                              <w:divBdr>
                                <w:top w:val="none" w:sz="0" w:space="0" w:color="auto"/>
                                <w:left w:val="none" w:sz="0" w:space="0" w:color="auto"/>
                                <w:bottom w:val="none" w:sz="0" w:space="0" w:color="auto"/>
                                <w:right w:val="none" w:sz="0" w:space="0" w:color="auto"/>
                              </w:divBdr>
                              <w:divsChild>
                                <w:div w:id="214195236">
                                  <w:marLeft w:val="0"/>
                                  <w:marRight w:val="0"/>
                                  <w:marTop w:val="0"/>
                                  <w:marBottom w:val="0"/>
                                  <w:divBdr>
                                    <w:top w:val="none" w:sz="0" w:space="0" w:color="auto"/>
                                    <w:left w:val="none" w:sz="0" w:space="0" w:color="auto"/>
                                    <w:bottom w:val="none" w:sz="0" w:space="0" w:color="auto"/>
                                    <w:right w:val="none" w:sz="0" w:space="0" w:color="auto"/>
                                  </w:divBdr>
                                  <w:divsChild>
                                    <w:div w:id="12915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0549261">
          <w:marLeft w:val="0"/>
          <w:marRight w:val="0"/>
          <w:marTop w:val="0"/>
          <w:marBottom w:val="0"/>
          <w:divBdr>
            <w:top w:val="none" w:sz="0" w:space="0" w:color="auto"/>
            <w:left w:val="none" w:sz="0" w:space="0" w:color="auto"/>
            <w:bottom w:val="none" w:sz="0" w:space="0" w:color="auto"/>
            <w:right w:val="none" w:sz="0" w:space="0" w:color="auto"/>
          </w:divBdr>
          <w:divsChild>
            <w:div w:id="1117455685">
              <w:marLeft w:val="0"/>
              <w:marRight w:val="0"/>
              <w:marTop w:val="0"/>
              <w:marBottom w:val="0"/>
              <w:divBdr>
                <w:top w:val="none" w:sz="0" w:space="0" w:color="auto"/>
                <w:left w:val="none" w:sz="0" w:space="0" w:color="auto"/>
                <w:bottom w:val="none" w:sz="0" w:space="0" w:color="auto"/>
                <w:right w:val="none" w:sz="0" w:space="0" w:color="auto"/>
              </w:divBdr>
              <w:divsChild>
                <w:div w:id="1701785171">
                  <w:marLeft w:val="0"/>
                  <w:marRight w:val="0"/>
                  <w:marTop w:val="0"/>
                  <w:marBottom w:val="0"/>
                  <w:divBdr>
                    <w:top w:val="none" w:sz="0" w:space="0" w:color="auto"/>
                    <w:left w:val="none" w:sz="0" w:space="0" w:color="auto"/>
                    <w:bottom w:val="none" w:sz="0" w:space="0" w:color="auto"/>
                    <w:right w:val="none" w:sz="0" w:space="0" w:color="auto"/>
                  </w:divBdr>
                  <w:divsChild>
                    <w:div w:id="396710320">
                      <w:marLeft w:val="0"/>
                      <w:marRight w:val="0"/>
                      <w:marTop w:val="0"/>
                      <w:marBottom w:val="0"/>
                      <w:divBdr>
                        <w:top w:val="none" w:sz="0" w:space="0" w:color="auto"/>
                        <w:left w:val="none" w:sz="0" w:space="0" w:color="auto"/>
                        <w:bottom w:val="none" w:sz="0" w:space="0" w:color="auto"/>
                        <w:right w:val="none" w:sz="0" w:space="0" w:color="auto"/>
                      </w:divBdr>
                      <w:divsChild>
                        <w:div w:id="1656568266">
                          <w:marLeft w:val="0"/>
                          <w:marRight w:val="0"/>
                          <w:marTop w:val="0"/>
                          <w:marBottom w:val="0"/>
                          <w:divBdr>
                            <w:top w:val="none" w:sz="0" w:space="0" w:color="auto"/>
                            <w:left w:val="none" w:sz="0" w:space="0" w:color="auto"/>
                            <w:bottom w:val="none" w:sz="0" w:space="0" w:color="auto"/>
                            <w:right w:val="none" w:sz="0" w:space="0" w:color="auto"/>
                          </w:divBdr>
                          <w:divsChild>
                            <w:div w:id="4671876">
                              <w:marLeft w:val="0"/>
                              <w:marRight w:val="0"/>
                              <w:marTop w:val="0"/>
                              <w:marBottom w:val="0"/>
                              <w:divBdr>
                                <w:top w:val="none" w:sz="0" w:space="0" w:color="auto"/>
                                <w:left w:val="none" w:sz="0" w:space="0" w:color="auto"/>
                                <w:bottom w:val="none" w:sz="0" w:space="0" w:color="auto"/>
                                <w:right w:val="none" w:sz="0" w:space="0" w:color="auto"/>
                              </w:divBdr>
                              <w:divsChild>
                                <w:div w:id="526791073">
                                  <w:marLeft w:val="0"/>
                                  <w:marRight w:val="0"/>
                                  <w:marTop w:val="0"/>
                                  <w:marBottom w:val="0"/>
                                  <w:divBdr>
                                    <w:top w:val="none" w:sz="0" w:space="0" w:color="auto"/>
                                    <w:left w:val="none" w:sz="0" w:space="0" w:color="auto"/>
                                    <w:bottom w:val="none" w:sz="0" w:space="0" w:color="auto"/>
                                    <w:right w:val="none" w:sz="0" w:space="0" w:color="auto"/>
                                  </w:divBdr>
                                  <w:divsChild>
                                    <w:div w:id="1975133441">
                                      <w:marLeft w:val="0"/>
                                      <w:marRight w:val="0"/>
                                      <w:marTop w:val="0"/>
                                      <w:marBottom w:val="0"/>
                                      <w:divBdr>
                                        <w:top w:val="none" w:sz="0" w:space="0" w:color="auto"/>
                                        <w:left w:val="none" w:sz="0" w:space="0" w:color="auto"/>
                                        <w:bottom w:val="none" w:sz="0" w:space="0" w:color="auto"/>
                                        <w:right w:val="none" w:sz="0" w:space="0" w:color="auto"/>
                                      </w:divBdr>
                                      <w:divsChild>
                                        <w:div w:id="7466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872313">
          <w:marLeft w:val="0"/>
          <w:marRight w:val="0"/>
          <w:marTop w:val="0"/>
          <w:marBottom w:val="0"/>
          <w:divBdr>
            <w:top w:val="none" w:sz="0" w:space="0" w:color="auto"/>
            <w:left w:val="none" w:sz="0" w:space="0" w:color="auto"/>
            <w:bottom w:val="none" w:sz="0" w:space="0" w:color="auto"/>
            <w:right w:val="none" w:sz="0" w:space="0" w:color="auto"/>
          </w:divBdr>
          <w:divsChild>
            <w:div w:id="1827167164">
              <w:marLeft w:val="0"/>
              <w:marRight w:val="0"/>
              <w:marTop w:val="0"/>
              <w:marBottom w:val="0"/>
              <w:divBdr>
                <w:top w:val="none" w:sz="0" w:space="0" w:color="auto"/>
                <w:left w:val="none" w:sz="0" w:space="0" w:color="auto"/>
                <w:bottom w:val="none" w:sz="0" w:space="0" w:color="auto"/>
                <w:right w:val="none" w:sz="0" w:space="0" w:color="auto"/>
              </w:divBdr>
              <w:divsChild>
                <w:div w:id="1511869777">
                  <w:marLeft w:val="0"/>
                  <w:marRight w:val="0"/>
                  <w:marTop w:val="0"/>
                  <w:marBottom w:val="0"/>
                  <w:divBdr>
                    <w:top w:val="none" w:sz="0" w:space="0" w:color="auto"/>
                    <w:left w:val="none" w:sz="0" w:space="0" w:color="auto"/>
                    <w:bottom w:val="none" w:sz="0" w:space="0" w:color="auto"/>
                    <w:right w:val="none" w:sz="0" w:space="0" w:color="auto"/>
                  </w:divBdr>
                  <w:divsChild>
                    <w:div w:id="972633804">
                      <w:marLeft w:val="0"/>
                      <w:marRight w:val="0"/>
                      <w:marTop w:val="0"/>
                      <w:marBottom w:val="0"/>
                      <w:divBdr>
                        <w:top w:val="none" w:sz="0" w:space="0" w:color="auto"/>
                        <w:left w:val="none" w:sz="0" w:space="0" w:color="auto"/>
                        <w:bottom w:val="none" w:sz="0" w:space="0" w:color="auto"/>
                        <w:right w:val="none" w:sz="0" w:space="0" w:color="auto"/>
                      </w:divBdr>
                      <w:divsChild>
                        <w:div w:id="1928538637">
                          <w:marLeft w:val="0"/>
                          <w:marRight w:val="0"/>
                          <w:marTop w:val="0"/>
                          <w:marBottom w:val="0"/>
                          <w:divBdr>
                            <w:top w:val="none" w:sz="0" w:space="0" w:color="auto"/>
                            <w:left w:val="none" w:sz="0" w:space="0" w:color="auto"/>
                            <w:bottom w:val="none" w:sz="0" w:space="0" w:color="auto"/>
                            <w:right w:val="none" w:sz="0" w:space="0" w:color="auto"/>
                          </w:divBdr>
                          <w:divsChild>
                            <w:div w:id="1095900725">
                              <w:marLeft w:val="0"/>
                              <w:marRight w:val="0"/>
                              <w:marTop w:val="0"/>
                              <w:marBottom w:val="0"/>
                              <w:divBdr>
                                <w:top w:val="none" w:sz="0" w:space="0" w:color="auto"/>
                                <w:left w:val="none" w:sz="0" w:space="0" w:color="auto"/>
                                <w:bottom w:val="none" w:sz="0" w:space="0" w:color="auto"/>
                                <w:right w:val="none" w:sz="0" w:space="0" w:color="auto"/>
                              </w:divBdr>
                              <w:divsChild>
                                <w:div w:id="123627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85545">
                  <w:marLeft w:val="0"/>
                  <w:marRight w:val="0"/>
                  <w:marTop w:val="0"/>
                  <w:marBottom w:val="0"/>
                  <w:divBdr>
                    <w:top w:val="none" w:sz="0" w:space="0" w:color="auto"/>
                    <w:left w:val="none" w:sz="0" w:space="0" w:color="auto"/>
                    <w:bottom w:val="none" w:sz="0" w:space="0" w:color="auto"/>
                    <w:right w:val="none" w:sz="0" w:space="0" w:color="auto"/>
                  </w:divBdr>
                  <w:divsChild>
                    <w:div w:id="1176458030">
                      <w:marLeft w:val="0"/>
                      <w:marRight w:val="0"/>
                      <w:marTop w:val="0"/>
                      <w:marBottom w:val="0"/>
                      <w:divBdr>
                        <w:top w:val="none" w:sz="0" w:space="0" w:color="auto"/>
                        <w:left w:val="none" w:sz="0" w:space="0" w:color="auto"/>
                        <w:bottom w:val="none" w:sz="0" w:space="0" w:color="auto"/>
                        <w:right w:val="none" w:sz="0" w:space="0" w:color="auto"/>
                      </w:divBdr>
                      <w:divsChild>
                        <w:div w:id="1230115718">
                          <w:marLeft w:val="0"/>
                          <w:marRight w:val="0"/>
                          <w:marTop w:val="0"/>
                          <w:marBottom w:val="0"/>
                          <w:divBdr>
                            <w:top w:val="none" w:sz="0" w:space="0" w:color="auto"/>
                            <w:left w:val="none" w:sz="0" w:space="0" w:color="auto"/>
                            <w:bottom w:val="none" w:sz="0" w:space="0" w:color="auto"/>
                            <w:right w:val="none" w:sz="0" w:space="0" w:color="auto"/>
                          </w:divBdr>
                        </w:div>
                        <w:div w:id="767966905">
                          <w:marLeft w:val="0"/>
                          <w:marRight w:val="0"/>
                          <w:marTop w:val="0"/>
                          <w:marBottom w:val="0"/>
                          <w:divBdr>
                            <w:top w:val="none" w:sz="0" w:space="0" w:color="auto"/>
                            <w:left w:val="none" w:sz="0" w:space="0" w:color="auto"/>
                            <w:bottom w:val="none" w:sz="0" w:space="0" w:color="auto"/>
                            <w:right w:val="none" w:sz="0" w:space="0" w:color="auto"/>
                          </w:divBdr>
                          <w:divsChild>
                            <w:div w:id="1949507617">
                              <w:marLeft w:val="0"/>
                              <w:marRight w:val="0"/>
                              <w:marTop w:val="0"/>
                              <w:marBottom w:val="0"/>
                              <w:divBdr>
                                <w:top w:val="none" w:sz="0" w:space="0" w:color="auto"/>
                                <w:left w:val="none" w:sz="0" w:space="0" w:color="auto"/>
                                <w:bottom w:val="none" w:sz="0" w:space="0" w:color="auto"/>
                                <w:right w:val="none" w:sz="0" w:space="0" w:color="auto"/>
                              </w:divBdr>
                              <w:divsChild>
                                <w:div w:id="1338381446">
                                  <w:marLeft w:val="0"/>
                                  <w:marRight w:val="0"/>
                                  <w:marTop w:val="0"/>
                                  <w:marBottom w:val="0"/>
                                  <w:divBdr>
                                    <w:top w:val="none" w:sz="0" w:space="0" w:color="auto"/>
                                    <w:left w:val="none" w:sz="0" w:space="0" w:color="auto"/>
                                    <w:bottom w:val="none" w:sz="0" w:space="0" w:color="auto"/>
                                    <w:right w:val="none" w:sz="0" w:space="0" w:color="auto"/>
                                  </w:divBdr>
                                  <w:divsChild>
                                    <w:div w:id="13146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573495">
                          <w:marLeft w:val="0"/>
                          <w:marRight w:val="0"/>
                          <w:marTop w:val="0"/>
                          <w:marBottom w:val="0"/>
                          <w:divBdr>
                            <w:top w:val="none" w:sz="0" w:space="0" w:color="auto"/>
                            <w:left w:val="none" w:sz="0" w:space="0" w:color="auto"/>
                            <w:bottom w:val="none" w:sz="0" w:space="0" w:color="auto"/>
                            <w:right w:val="none" w:sz="0" w:space="0" w:color="auto"/>
                          </w:divBdr>
                          <w:divsChild>
                            <w:div w:id="995105310">
                              <w:marLeft w:val="0"/>
                              <w:marRight w:val="0"/>
                              <w:marTop w:val="0"/>
                              <w:marBottom w:val="0"/>
                              <w:divBdr>
                                <w:top w:val="none" w:sz="0" w:space="0" w:color="auto"/>
                                <w:left w:val="none" w:sz="0" w:space="0" w:color="auto"/>
                                <w:bottom w:val="none" w:sz="0" w:space="0" w:color="auto"/>
                                <w:right w:val="none" w:sz="0" w:space="0" w:color="auto"/>
                              </w:divBdr>
                              <w:divsChild>
                                <w:div w:id="199706664">
                                  <w:marLeft w:val="0"/>
                                  <w:marRight w:val="0"/>
                                  <w:marTop w:val="0"/>
                                  <w:marBottom w:val="0"/>
                                  <w:divBdr>
                                    <w:top w:val="none" w:sz="0" w:space="0" w:color="auto"/>
                                    <w:left w:val="none" w:sz="0" w:space="0" w:color="auto"/>
                                    <w:bottom w:val="none" w:sz="0" w:space="0" w:color="auto"/>
                                    <w:right w:val="none" w:sz="0" w:space="0" w:color="auto"/>
                                  </w:divBdr>
                                  <w:divsChild>
                                    <w:div w:id="13486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2186">
          <w:marLeft w:val="0"/>
          <w:marRight w:val="0"/>
          <w:marTop w:val="0"/>
          <w:marBottom w:val="0"/>
          <w:divBdr>
            <w:top w:val="none" w:sz="0" w:space="0" w:color="auto"/>
            <w:left w:val="none" w:sz="0" w:space="0" w:color="auto"/>
            <w:bottom w:val="none" w:sz="0" w:space="0" w:color="auto"/>
            <w:right w:val="none" w:sz="0" w:space="0" w:color="auto"/>
          </w:divBdr>
          <w:divsChild>
            <w:div w:id="1852714715">
              <w:marLeft w:val="0"/>
              <w:marRight w:val="0"/>
              <w:marTop w:val="0"/>
              <w:marBottom w:val="0"/>
              <w:divBdr>
                <w:top w:val="none" w:sz="0" w:space="0" w:color="auto"/>
                <w:left w:val="none" w:sz="0" w:space="0" w:color="auto"/>
                <w:bottom w:val="none" w:sz="0" w:space="0" w:color="auto"/>
                <w:right w:val="none" w:sz="0" w:space="0" w:color="auto"/>
              </w:divBdr>
              <w:divsChild>
                <w:div w:id="2042634388">
                  <w:marLeft w:val="0"/>
                  <w:marRight w:val="0"/>
                  <w:marTop w:val="0"/>
                  <w:marBottom w:val="0"/>
                  <w:divBdr>
                    <w:top w:val="none" w:sz="0" w:space="0" w:color="auto"/>
                    <w:left w:val="none" w:sz="0" w:space="0" w:color="auto"/>
                    <w:bottom w:val="none" w:sz="0" w:space="0" w:color="auto"/>
                    <w:right w:val="none" w:sz="0" w:space="0" w:color="auto"/>
                  </w:divBdr>
                  <w:divsChild>
                    <w:div w:id="1090346774">
                      <w:marLeft w:val="0"/>
                      <w:marRight w:val="0"/>
                      <w:marTop w:val="0"/>
                      <w:marBottom w:val="0"/>
                      <w:divBdr>
                        <w:top w:val="none" w:sz="0" w:space="0" w:color="auto"/>
                        <w:left w:val="none" w:sz="0" w:space="0" w:color="auto"/>
                        <w:bottom w:val="none" w:sz="0" w:space="0" w:color="auto"/>
                        <w:right w:val="none" w:sz="0" w:space="0" w:color="auto"/>
                      </w:divBdr>
                      <w:divsChild>
                        <w:div w:id="544828105">
                          <w:marLeft w:val="0"/>
                          <w:marRight w:val="0"/>
                          <w:marTop w:val="0"/>
                          <w:marBottom w:val="0"/>
                          <w:divBdr>
                            <w:top w:val="none" w:sz="0" w:space="0" w:color="auto"/>
                            <w:left w:val="none" w:sz="0" w:space="0" w:color="auto"/>
                            <w:bottom w:val="none" w:sz="0" w:space="0" w:color="auto"/>
                            <w:right w:val="none" w:sz="0" w:space="0" w:color="auto"/>
                          </w:divBdr>
                          <w:divsChild>
                            <w:div w:id="1527716276">
                              <w:marLeft w:val="0"/>
                              <w:marRight w:val="0"/>
                              <w:marTop w:val="0"/>
                              <w:marBottom w:val="0"/>
                              <w:divBdr>
                                <w:top w:val="none" w:sz="0" w:space="0" w:color="auto"/>
                                <w:left w:val="none" w:sz="0" w:space="0" w:color="auto"/>
                                <w:bottom w:val="none" w:sz="0" w:space="0" w:color="auto"/>
                                <w:right w:val="none" w:sz="0" w:space="0" w:color="auto"/>
                              </w:divBdr>
                              <w:divsChild>
                                <w:div w:id="739402251">
                                  <w:marLeft w:val="0"/>
                                  <w:marRight w:val="0"/>
                                  <w:marTop w:val="0"/>
                                  <w:marBottom w:val="0"/>
                                  <w:divBdr>
                                    <w:top w:val="none" w:sz="0" w:space="0" w:color="auto"/>
                                    <w:left w:val="none" w:sz="0" w:space="0" w:color="auto"/>
                                    <w:bottom w:val="none" w:sz="0" w:space="0" w:color="auto"/>
                                    <w:right w:val="none" w:sz="0" w:space="0" w:color="auto"/>
                                  </w:divBdr>
                                  <w:divsChild>
                                    <w:div w:id="418335430">
                                      <w:marLeft w:val="0"/>
                                      <w:marRight w:val="0"/>
                                      <w:marTop w:val="0"/>
                                      <w:marBottom w:val="0"/>
                                      <w:divBdr>
                                        <w:top w:val="none" w:sz="0" w:space="0" w:color="auto"/>
                                        <w:left w:val="none" w:sz="0" w:space="0" w:color="auto"/>
                                        <w:bottom w:val="none" w:sz="0" w:space="0" w:color="auto"/>
                                        <w:right w:val="none" w:sz="0" w:space="0" w:color="auto"/>
                                      </w:divBdr>
                                      <w:divsChild>
                                        <w:div w:id="47384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642827">
          <w:marLeft w:val="0"/>
          <w:marRight w:val="0"/>
          <w:marTop w:val="0"/>
          <w:marBottom w:val="0"/>
          <w:divBdr>
            <w:top w:val="none" w:sz="0" w:space="0" w:color="auto"/>
            <w:left w:val="none" w:sz="0" w:space="0" w:color="auto"/>
            <w:bottom w:val="none" w:sz="0" w:space="0" w:color="auto"/>
            <w:right w:val="none" w:sz="0" w:space="0" w:color="auto"/>
          </w:divBdr>
          <w:divsChild>
            <w:div w:id="1836535157">
              <w:marLeft w:val="0"/>
              <w:marRight w:val="0"/>
              <w:marTop w:val="0"/>
              <w:marBottom w:val="0"/>
              <w:divBdr>
                <w:top w:val="none" w:sz="0" w:space="0" w:color="auto"/>
                <w:left w:val="none" w:sz="0" w:space="0" w:color="auto"/>
                <w:bottom w:val="none" w:sz="0" w:space="0" w:color="auto"/>
                <w:right w:val="none" w:sz="0" w:space="0" w:color="auto"/>
              </w:divBdr>
              <w:divsChild>
                <w:div w:id="1567260286">
                  <w:marLeft w:val="0"/>
                  <w:marRight w:val="0"/>
                  <w:marTop w:val="0"/>
                  <w:marBottom w:val="0"/>
                  <w:divBdr>
                    <w:top w:val="none" w:sz="0" w:space="0" w:color="auto"/>
                    <w:left w:val="none" w:sz="0" w:space="0" w:color="auto"/>
                    <w:bottom w:val="none" w:sz="0" w:space="0" w:color="auto"/>
                    <w:right w:val="none" w:sz="0" w:space="0" w:color="auto"/>
                  </w:divBdr>
                  <w:divsChild>
                    <w:div w:id="362827383">
                      <w:marLeft w:val="0"/>
                      <w:marRight w:val="0"/>
                      <w:marTop w:val="0"/>
                      <w:marBottom w:val="0"/>
                      <w:divBdr>
                        <w:top w:val="none" w:sz="0" w:space="0" w:color="auto"/>
                        <w:left w:val="none" w:sz="0" w:space="0" w:color="auto"/>
                        <w:bottom w:val="none" w:sz="0" w:space="0" w:color="auto"/>
                        <w:right w:val="none" w:sz="0" w:space="0" w:color="auto"/>
                      </w:divBdr>
                      <w:divsChild>
                        <w:div w:id="990259076">
                          <w:marLeft w:val="0"/>
                          <w:marRight w:val="0"/>
                          <w:marTop w:val="0"/>
                          <w:marBottom w:val="0"/>
                          <w:divBdr>
                            <w:top w:val="none" w:sz="0" w:space="0" w:color="auto"/>
                            <w:left w:val="none" w:sz="0" w:space="0" w:color="auto"/>
                            <w:bottom w:val="none" w:sz="0" w:space="0" w:color="auto"/>
                            <w:right w:val="none" w:sz="0" w:space="0" w:color="auto"/>
                          </w:divBdr>
                          <w:divsChild>
                            <w:div w:id="1066994744">
                              <w:marLeft w:val="0"/>
                              <w:marRight w:val="0"/>
                              <w:marTop w:val="0"/>
                              <w:marBottom w:val="0"/>
                              <w:divBdr>
                                <w:top w:val="none" w:sz="0" w:space="0" w:color="auto"/>
                                <w:left w:val="none" w:sz="0" w:space="0" w:color="auto"/>
                                <w:bottom w:val="none" w:sz="0" w:space="0" w:color="auto"/>
                                <w:right w:val="none" w:sz="0" w:space="0" w:color="auto"/>
                              </w:divBdr>
                              <w:divsChild>
                                <w:div w:id="119342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165081">
                  <w:marLeft w:val="0"/>
                  <w:marRight w:val="0"/>
                  <w:marTop w:val="0"/>
                  <w:marBottom w:val="0"/>
                  <w:divBdr>
                    <w:top w:val="none" w:sz="0" w:space="0" w:color="auto"/>
                    <w:left w:val="none" w:sz="0" w:space="0" w:color="auto"/>
                    <w:bottom w:val="none" w:sz="0" w:space="0" w:color="auto"/>
                    <w:right w:val="none" w:sz="0" w:space="0" w:color="auto"/>
                  </w:divBdr>
                  <w:divsChild>
                    <w:div w:id="1872451821">
                      <w:marLeft w:val="0"/>
                      <w:marRight w:val="0"/>
                      <w:marTop w:val="0"/>
                      <w:marBottom w:val="0"/>
                      <w:divBdr>
                        <w:top w:val="none" w:sz="0" w:space="0" w:color="auto"/>
                        <w:left w:val="none" w:sz="0" w:space="0" w:color="auto"/>
                        <w:bottom w:val="none" w:sz="0" w:space="0" w:color="auto"/>
                        <w:right w:val="none" w:sz="0" w:space="0" w:color="auto"/>
                      </w:divBdr>
                      <w:divsChild>
                        <w:div w:id="1122457521">
                          <w:marLeft w:val="0"/>
                          <w:marRight w:val="0"/>
                          <w:marTop w:val="0"/>
                          <w:marBottom w:val="0"/>
                          <w:divBdr>
                            <w:top w:val="none" w:sz="0" w:space="0" w:color="auto"/>
                            <w:left w:val="none" w:sz="0" w:space="0" w:color="auto"/>
                            <w:bottom w:val="none" w:sz="0" w:space="0" w:color="auto"/>
                            <w:right w:val="none" w:sz="0" w:space="0" w:color="auto"/>
                          </w:divBdr>
                        </w:div>
                        <w:div w:id="1450052692">
                          <w:marLeft w:val="0"/>
                          <w:marRight w:val="0"/>
                          <w:marTop w:val="0"/>
                          <w:marBottom w:val="0"/>
                          <w:divBdr>
                            <w:top w:val="none" w:sz="0" w:space="0" w:color="auto"/>
                            <w:left w:val="none" w:sz="0" w:space="0" w:color="auto"/>
                            <w:bottom w:val="none" w:sz="0" w:space="0" w:color="auto"/>
                            <w:right w:val="none" w:sz="0" w:space="0" w:color="auto"/>
                          </w:divBdr>
                          <w:divsChild>
                            <w:div w:id="1829322352">
                              <w:marLeft w:val="0"/>
                              <w:marRight w:val="0"/>
                              <w:marTop w:val="0"/>
                              <w:marBottom w:val="0"/>
                              <w:divBdr>
                                <w:top w:val="none" w:sz="0" w:space="0" w:color="auto"/>
                                <w:left w:val="none" w:sz="0" w:space="0" w:color="auto"/>
                                <w:bottom w:val="none" w:sz="0" w:space="0" w:color="auto"/>
                                <w:right w:val="none" w:sz="0" w:space="0" w:color="auto"/>
                              </w:divBdr>
                              <w:divsChild>
                                <w:div w:id="312681247">
                                  <w:marLeft w:val="0"/>
                                  <w:marRight w:val="0"/>
                                  <w:marTop w:val="0"/>
                                  <w:marBottom w:val="0"/>
                                  <w:divBdr>
                                    <w:top w:val="none" w:sz="0" w:space="0" w:color="auto"/>
                                    <w:left w:val="none" w:sz="0" w:space="0" w:color="auto"/>
                                    <w:bottom w:val="none" w:sz="0" w:space="0" w:color="auto"/>
                                    <w:right w:val="none" w:sz="0" w:space="0" w:color="auto"/>
                                  </w:divBdr>
                                  <w:divsChild>
                                    <w:div w:id="83368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607653">
      <w:bodyDiv w:val="1"/>
      <w:marLeft w:val="0"/>
      <w:marRight w:val="0"/>
      <w:marTop w:val="0"/>
      <w:marBottom w:val="0"/>
      <w:divBdr>
        <w:top w:val="none" w:sz="0" w:space="0" w:color="auto"/>
        <w:left w:val="none" w:sz="0" w:space="0" w:color="auto"/>
        <w:bottom w:val="none" w:sz="0" w:space="0" w:color="auto"/>
        <w:right w:val="none" w:sz="0" w:space="0" w:color="auto"/>
      </w:divBdr>
    </w:div>
    <w:div w:id="962424906">
      <w:bodyDiv w:val="1"/>
      <w:marLeft w:val="0"/>
      <w:marRight w:val="0"/>
      <w:marTop w:val="0"/>
      <w:marBottom w:val="0"/>
      <w:divBdr>
        <w:top w:val="none" w:sz="0" w:space="0" w:color="auto"/>
        <w:left w:val="none" w:sz="0" w:space="0" w:color="auto"/>
        <w:bottom w:val="none" w:sz="0" w:space="0" w:color="auto"/>
        <w:right w:val="none" w:sz="0" w:space="0" w:color="auto"/>
      </w:divBdr>
    </w:div>
    <w:div w:id="1158304874">
      <w:bodyDiv w:val="1"/>
      <w:marLeft w:val="0"/>
      <w:marRight w:val="0"/>
      <w:marTop w:val="0"/>
      <w:marBottom w:val="0"/>
      <w:divBdr>
        <w:top w:val="none" w:sz="0" w:space="0" w:color="auto"/>
        <w:left w:val="none" w:sz="0" w:space="0" w:color="auto"/>
        <w:bottom w:val="none" w:sz="0" w:space="0" w:color="auto"/>
        <w:right w:val="none" w:sz="0" w:space="0" w:color="auto"/>
      </w:divBdr>
      <w:divsChild>
        <w:div w:id="1935161066">
          <w:marLeft w:val="0"/>
          <w:marRight w:val="0"/>
          <w:marTop w:val="0"/>
          <w:marBottom w:val="0"/>
          <w:divBdr>
            <w:top w:val="none" w:sz="0" w:space="0" w:color="auto"/>
            <w:left w:val="none" w:sz="0" w:space="0" w:color="auto"/>
            <w:bottom w:val="none" w:sz="0" w:space="0" w:color="auto"/>
            <w:right w:val="none" w:sz="0" w:space="0" w:color="auto"/>
          </w:divBdr>
          <w:divsChild>
            <w:div w:id="1347633303">
              <w:marLeft w:val="0"/>
              <w:marRight w:val="0"/>
              <w:marTop w:val="0"/>
              <w:marBottom w:val="0"/>
              <w:divBdr>
                <w:top w:val="none" w:sz="0" w:space="0" w:color="auto"/>
                <w:left w:val="none" w:sz="0" w:space="0" w:color="auto"/>
                <w:bottom w:val="none" w:sz="0" w:space="0" w:color="auto"/>
                <w:right w:val="none" w:sz="0" w:space="0" w:color="auto"/>
              </w:divBdr>
              <w:divsChild>
                <w:div w:id="267977437">
                  <w:marLeft w:val="0"/>
                  <w:marRight w:val="0"/>
                  <w:marTop w:val="0"/>
                  <w:marBottom w:val="0"/>
                  <w:divBdr>
                    <w:top w:val="none" w:sz="0" w:space="0" w:color="auto"/>
                    <w:left w:val="none" w:sz="0" w:space="0" w:color="auto"/>
                    <w:bottom w:val="none" w:sz="0" w:space="0" w:color="auto"/>
                    <w:right w:val="none" w:sz="0" w:space="0" w:color="auto"/>
                  </w:divBdr>
                  <w:divsChild>
                    <w:div w:id="108927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328318">
          <w:marLeft w:val="0"/>
          <w:marRight w:val="0"/>
          <w:marTop w:val="0"/>
          <w:marBottom w:val="0"/>
          <w:divBdr>
            <w:top w:val="none" w:sz="0" w:space="0" w:color="auto"/>
            <w:left w:val="none" w:sz="0" w:space="0" w:color="auto"/>
            <w:bottom w:val="none" w:sz="0" w:space="0" w:color="auto"/>
            <w:right w:val="none" w:sz="0" w:space="0" w:color="auto"/>
          </w:divBdr>
          <w:divsChild>
            <w:div w:id="720636908">
              <w:marLeft w:val="0"/>
              <w:marRight w:val="0"/>
              <w:marTop w:val="0"/>
              <w:marBottom w:val="0"/>
              <w:divBdr>
                <w:top w:val="none" w:sz="0" w:space="0" w:color="auto"/>
                <w:left w:val="none" w:sz="0" w:space="0" w:color="auto"/>
                <w:bottom w:val="none" w:sz="0" w:space="0" w:color="auto"/>
                <w:right w:val="none" w:sz="0" w:space="0" w:color="auto"/>
              </w:divBdr>
              <w:divsChild>
                <w:div w:id="1849827895">
                  <w:marLeft w:val="0"/>
                  <w:marRight w:val="0"/>
                  <w:marTop w:val="0"/>
                  <w:marBottom w:val="0"/>
                  <w:divBdr>
                    <w:top w:val="none" w:sz="0" w:space="0" w:color="auto"/>
                    <w:left w:val="none" w:sz="0" w:space="0" w:color="auto"/>
                    <w:bottom w:val="none" w:sz="0" w:space="0" w:color="auto"/>
                    <w:right w:val="none" w:sz="0" w:space="0" w:color="auto"/>
                  </w:divBdr>
                  <w:divsChild>
                    <w:div w:id="89477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301681">
      <w:bodyDiv w:val="1"/>
      <w:marLeft w:val="0"/>
      <w:marRight w:val="0"/>
      <w:marTop w:val="0"/>
      <w:marBottom w:val="0"/>
      <w:divBdr>
        <w:top w:val="none" w:sz="0" w:space="0" w:color="auto"/>
        <w:left w:val="none" w:sz="0" w:space="0" w:color="auto"/>
        <w:bottom w:val="none" w:sz="0" w:space="0" w:color="auto"/>
        <w:right w:val="none" w:sz="0" w:space="0" w:color="auto"/>
      </w:divBdr>
    </w:div>
    <w:div w:id="1215698906">
      <w:bodyDiv w:val="1"/>
      <w:marLeft w:val="0"/>
      <w:marRight w:val="0"/>
      <w:marTop w:val="0"/>
      <w:marBottom w:val="0"/>
      <w:divBdr>
        <w:top w:val="none" w:sz="0" w:space="0" w:color="auto"/>
        <w:left w:val="none" w:sz="0" w:space="0" w:color="auto"/>
        <w:bottom w:val="none" w:sz="0" w:space="0" w:color="auto"/>
        <w:right w:val="none" w:sz="0" w:space="0" w:color="auto"/>
      </w:divBdr>
    </w:div>
    <w:div w:id="1356468714">
      <w:bodyDiv w:val="1"/>
      <w:marLeft w:val="0"/>
      <w:marRight w:val="0"/>
      <w:marTop w:val="0"/>
      <w:marBottom w:val="0"/>
      <w:divBdr>
        <w:top w:val="none" w:sz="0" w:space="0" w:color="auto"/>
        <w:left w:val="none" w:sz="0" w:space="0" w:color="auto"/>
        <w:bottom w:val="none" w:sz="0" w:space="0" w:color="auto"/>
        <w:right w:val="none" w:sz="0" w:space="0" w:color="auto"/>
      </w:divBdr>
      <w:divsChild>
        <w:div w:id="1732926435">
          <w:marLeft w:val="0"/>
          <w:marRight w:val="0"/>
          <w:marTop w:val="0"/>
          <w:marBottom w:val="0"/>
          <w:divBdr>
            <w:top w:val="none" w:sz="0" w:space="0" w:color="auto"/>
            <w:left w:val="none" w:sz="0" w:space="0" w:color="auto"/>
            <w:bottom w:val="none" w:sz="0" w:space="0" w:color="auto"/>
            <w:right w:val="none" w:sz="0" w:space="0" w:color="auto"/>
          </w:divBdr>
          <w:divsChild>
            <w:div w:id="1617132368">
              <w:marLeft w:val="0"/>
              <w:marRight w:val="0"/>
              <w:marTop w:val="0"/>
              <w:marBottom w:val="0"/>
              <w:divBdr>
                <w:top w:val="none" w:sz="0" w:space="0" w:color="auto"/>
                <w:left w:val="none" w:sz="0" w:space="0" w:color="auto"/>
                <w:bottom w:val="none" w:sz="0" w:space="0" w:color="auto"/>
                <w:right w:val="none" w:sz="0" w:space="0" w:color="auto"/>
              </w:divBdr>
              <w:divsChild>
                <w:div w:id="1691680777">
                  <w:marLeft w:val="0"/>
                  <w:marRight w:val="0"/>
                  <w:marTop w:val="0"/>
                  <w:marBottom w:val="0"/>
                  <w:divBdr>
                    <w:top w:val="none" w:sz="0" w:space="0" w:color="auto"/>
                    <w:left w:val="none" w:sz="0" w:space="0" w:color="auto"/>
                    <w:bottom w:val="none" w:sz="0" w:space="0" w:color="auto"/>
                    <w:right w:val="none" w:sz="0" w:space="0" w:color="auto"/>
                  </w:divBdr>
                  <w:divsChild>
                    <w:div w:id="1392340285">
                      <w:marLeft w:val="0"/>
                      <w:marRight w:val="0"/>
                      <w:marTop w:val="0"/>
                      <w:marBottom w:val="0"/>
                      <w:divBdr>
                        <w:top w:val="none" w:sz="0" w:space="0" w:color="auto"/>
                        <w:left w:val="none" w:sz="0" w:space="0" w:color="auto"/>
                        <w:bottom w:val="none" w:sz="0" w:space="0" w:color="auto"/>
                        <w:right w:val="none" w:sz="0" w:space="0" w:color="auto"/>
                      </w:divBdr>
                      <w:divsChild>
                        <w:div w:id="240532143">
                          <w:marLeft w:val="0"/>
                          <w:marRight w:val="0"/>
                          <w:marTop w:val="0"/>
                          <w:marBottom w:val="0"/>
                          <w:divBdr>
                            <w:top w:val="none" w:sz="0" w:space="0" w:color="auto"/>
                            <w:left w:val="none" w:sz="0" w:space="0" w:color="auto"/>
                            <w:bottom w:val="none" w:sz="0" w:space="0" w:color="auto"/>
                            <w:right w:val="none" w:sz="0" w:space="0" w:color="auto"/>
                          </w:divBdr>
                          <w:divsChild>
                            <w:div w:id="93756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454808">
          <w:marLeft w:val="0"/>
          <w:marRight w:val="0"/>
          <w:marTop w:val="0"/>
          <w:marBottom w:val="0"/>
          <w:divBdr>
            <w:top w:val="none" w:sz="0" w:space="0" w:color="auto"/>
            <w:left w:val="none" w:sz="0" w:space="0" w:color="auto"/>
            <w:bottom w:val="none" w:sz="0" w:space="0" w:color="auto"/>
            <w:right w:val="none" w:sz="0" w:space="0" w:color="auto"/>
          </w:divBdr>
          <w:divsChild>
            <w:div w:id="1441755882">
              <w:marLeft w:val="0"/>
              <w:marRight w:val="0"/>
              <w:marTop w:val="0"/>
              <w:marBottom w:val="0"/>
              <w:divBdr>
                <w:top w:val="none" w:sz="0" w:space="0" w:color="auto"/>
                <w:left w:val="none" w:sz="0" w:space="0" w:color="auto"/>
                <w:bottom w:val="none" w:sz="0" w:space="0" w:color="auto"/>
                <w:right w:val="none" w:sz="0" w:space="0" w:color="auto"/>
              </w:divBdr>
              <w:divsChild>
                <w:div w:id="912861436">
                  <w:marLeft w:val="0"/>
                  <w:marRight w:val="0"/>
                  <w:marTop w:val="0"/>
                  <w:marBottom w:val="0"/>
                  <w:divBdr>
                    <w:top w:val="none" w:sz="0" w:space="0" w:color="auto"/>
                    <w:left w:val="none" w:sz="0" w:space="0" w:color="auto"/>
                    <w:bottom w:val="none" w:sz="0" w:space="0" w:color="auto"/>
                    <w:right w:val="none" w:sz="0" w:space="0" w:color="auto"/>
                  </w:divBdr>
                  <w:divsChild>
                    <w:div w:id="555624939">
                      <w:marLeft w:val="0"/>
                      <w:marRight w:val="0"/>
                      <w:marTop w:val="0"/>
                      <w:marBottom w:val="0"/>
                      <w:divBdr>
                        <w:top w:val="none" w:sz="0" w:space="0" w:color="auto"/>
                        <w:left w:val="none" w:sz="0" w:space="0" w:color="auto"/>
                        <w:bottom w:val="none" w:sz="0" w:space="0" w:color="auto"/>
                        <w:right w:val="none" w:sz="0" w:space="0" w:color="auto"/>
                      </w:divBdr>
                      <w:divsChild>
                        <w:div w:id="134883478">
                          <w:marLeft w:val="0"/>
                          <w:marRight w:val="0"/>
                          <w:marTop w:val="0"/>
                          <w:marBottom w:val="0"/>
                          <w:divBdr>
                            <w:top w:val="none" w:sz="0" w:space="0" w:color="auto"/>
                            <w:left w:val="none" w:sz="0" w:space="0" w:color="auto"/>
                            <w:bottom w:val="none" w:sz="0" w:space="0" w:color="auto"/>
                            <w:right w:val="none" w:sz="0" w:space="0" w:color="auto"/>
                          </w:divBdr>
                          <w:divsChild>
                            <w:div w:id="18595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01885">
      <w:bodyDiv w:val="1"/>
      <w:marLeft w:val="0"/>
      <w:marRight w:val="0"/>
      <w:marTop w:val="0"/>
      <w:marBottom w:val="0"/>
      <w:divBdr>
        <w:top w:val="none" w:sz="0" w:space="0" w:color="auto"/>
        <w:left w:val="none" w:sz="0" w:space="0" w:color="auto"/>
        <w:bottom w:val="none" w:sz="0" w:space="0" w:color="auto"/>
        <w:right w:val="none" w:sz="0" w:space="0" w:color="auto"/>
      </w:divBdr>
    </w:div>
    <w:div w:id="1551695912">
      <w:bodyDiv w:val="1"/>
      <w:marLeft w:val="0"/>
      <w:marRight w:val="0"/>
      <w:marTop w:val="0"/>
      <w:marBottom w:val="0"/>
      <w:divBdr>
        <w:top w:val="none" w:sz="0" w:space="0" w:color="auto"/>
        <w:left w:val="none" w:sz="0" w:space="0" w:color="auto"/>
        <w:bottom w:val="none" w:sz="0" w:space="0" w:color="auto"/>
        <w:right w:val="none" w:sz="0" w:space="0" w:color="auto"/>
      </w:divBdr>
    </w:div>
    <w:div w:id="1672633843">
      <w:bodyDiv w:val="1"/>
      <w:marLeft w:val="0"/>
      <w:marRight w:val="0"/>
      <w:marTop w:val="0"/>
      <w:marBottom w:val="0"/>
      <w:divBdr>
        <w:top w:val="none" w:sz="0" w:space="0" w:color="auto"/>
        <w:left w:val="none" w:sz="0" w:space="0" w:color="auto"/>
        <w:bottom w:val="none" w:sz="0" w:space="0" w:color="auto"/>
        <w:right w:val="none" w:sz="0" w:space="0" w:color="auto"/>
      </w:divBdr>
    </w:div>
    <w:div w:id="1749572430">
      <w:bodyDiv w:val="1"/>
      <w:marLeft w:val="0"/>
      <w:marRight w:val="0"/>
      <w:marTop w:val="0"/>
      <w:marBottom w:val="0"/>
      <w:divBdr>
        <w:top w:val="none" w:sz="0" w:space="0" w:color="auto"/>
        <w:left w:val="none" w:sz="0" w:space="0" w:color="auto"/>
        <w:bottom w:val="none" w:sz="0" w:space="0" w:color="auto"/>
        <w:right w:val="none" w:sz="0" w:space="0" w:color="auto"/>
      </w:divBdr>
    </w:div>
    <w:div w:id="2016951979">
      <w:bodyDiv w:val="1"/>
      <w:marLeft w:val="0"/>
      <w:marRight w:val="0"/>
      <w:marTop w:val="0"/>
      <w:marBottom w:val="0"/>
      <w:divBdr>
        <w:top w:val="none" w:sz="0" w:space="0" w:color="auto"/>
        <w:left w:val="none" w:sz="0" w:space="0" w:color="auto"/>
        <w:bottom w:val="none" w:sz="0" w:space="0" w:color="auto"/>
        <w:right w:val="none" w:sz="0" w:space="0" w:color="auto"/>
      </w:divBdr>
    </w:div>
    <w:div w:id="209354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cid:image001.png@01DAE900.2BF46640" TargetMode="External"/><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package" Target="embeddings/Microsoft_Excel_Worksheet3.xlsx"/><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package" Target="embeddings/Microsoft_Excel_Worksheet1.xlsx"/><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66"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cid:image001.png@01DAE900.2BF46640"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hyperlink" Target="https://www.figma.com/proto/bMNuKqsR3dP0uEQpWMco9H/Untitled?node-id=1794-28401&amp;t=eNMVxqawlUMrGFTI-0&amp;scaling=min-zoom&amp;content-scaling=fixed&amp;page-id=0%3A1&amp;starting-point-node-id=1794%3A28401"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1.png"/><Relationship Id="rId49" Type="http://schemas.openxmlformats.org/officeDocument/2006/relationships/package" Target="embeddings/Microsoft_Excel_Worksheet4.xlsx"/><Relationship Id="rId57" Type="http://schemas.openxmlformats.org/officeDocument/2006/relationships/image" Target="media/image39.png"/><Relationship Id="rId10" Type="http://schemas.openxmlformats.org/officeDocument/2006/relationships/package" Target="embeddings/Microsoft_Excel_Worksheet.xlsx"/><Relationship Id="rId31" Type="http://schemas.openxmlformats.org/officeDocument/2006/relationships/package" Target="embeddings/Microsoft_Excel_Worksheet2.xlsx"/><Relationship Id="rId44" Type="http://schemas.openxmlformats.org/officeDocument/2006/relationships/image" Target="media/image29.png"/><Relationship Id="rId52" Type="http://schemas.openxmlformats.org/officeDocument/2006/relationships/package" Target="embeddings/Microsoft_Excel_Worksheet5.xlsx"/><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emf"/><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4e4d69f-88ee-44e6-8050-7c883b55614b">
      <Terms xmlns="http://schemas.microsoft.com/office/infopath/2007/PartnerControls"/>
    </lcf76f155ced4ddcb4097134ff3c332f>
    <Status xmlns="44e4d69f-88ee-44e6-8050-7c883b55614b" xsi:nil="true"/>
    <Comments xmlns="44e4d69f-88ee-44e6-8050-7c883b55614b" xsi:nil="true"/>
    <TaxCatchAll xmlns="5599ce7e-f039-4198-b25a-808fa9cf4f20" xsi:nil="true"/>
    <Team xmlns="44e4d69f-88ee-44e6-8050-7c883b55614b" xsi:nil="true"/>
    <_Flow_SignoffStatus xmlns="44e4d69f-88ee-44e6-8050-7c883b55614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924032D5EB66A4FB740CFFA54954AC0" ma:contentTypeVersion="22" ma:contentTypeDescription="Create a new document." ma:contentTypeScope="" ma:versionID="593861cbce34191f1f8c25ab25cd5464">
  <xsd:schema xmlns:xsd="http://www.w3.org/2001/XMLSchema" xmlns:xs="http://www.w3.org/2001/XMLSchema" xmlns:p="http://schemas.microsoft.com/office/2006/metadata/properties" xmlns:ns2="44e4d69f-88ee-44e6-8050-7c883b55614b" xmlns:ns3="5599ce7e-f039-4198-b25a-808fa9cf4f20" targetNamespace="http://schemas.microsoft.com/office/2006/metadata/properties" ma:root="true" ma:fieldsID="5614bb0d2da8ec4ec1be1811f02a2023" ns2:_="" ns3:_="">
    <xsd:import namespace="44e4d69f-88ee-44e6-8050-7c883b55614b"/>
    <xsd:import namespace="5599ce7e-f039-4198-b25a-808fa9cf4f2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Comments" minOccurs="0"/>
                <xsd:element ref="ns2:MediaServiceDateTaken" minOccurs="0"/>
                <xsd:element ref="ns2:MediaLengthInSeconds" minOccurs="0"/>
                <xsd:element ref="ns2:MediaServiceSearchProperties" minOccurs="0"/>
                <xsd:element ref="ns2:Team" minOccurs="0"/>
                <xsd:element ref="ns2:_Flow_SignoffStatus"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e4d69f-88ee-44e6-8050-7c883b5561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9f8d8871-522c-4e67-9b15-3f589a5b8b7c"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hidden="true" ma:internalName="MediaServiceOCR"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Comments" ma:index="19" nillable="true" ma:displayName="Comments" ma:format="Dropdown" ma:internalName="Comments">
      <xsd:simpleType>
        <xsd:restriction base="dms:Note">
          <xsd:maxLength value="255"/>
        </xsd:restrictio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Team" ma:index="23" nillable="true" ma:displayName="Team" ma:format="Dropdown" ma:internalName="Team">
      <xsd:simpleType>
        <xsd:restriction base="dms:Text">
          <xsd:maxLength value="255"/>
        </xsd:restriction>
      </xsd:simpleType>
    </xsd:element>
    <xsd:element name="_Flow_SignoffStatus" ma:index="24" nillable="true" ma:displayName="Sign-off status" ma:internalName="Sign_x002d_off_x0020_status">
      <xsd:simpleType>
        <xsd:restriction base="dms:Text"/>
      </xsd:simpleType>
    </xsd:element>
    <xsd:element name="Status" ma:index="25" nillable="true" ma:displayName="Status" ma:format="Dropdown" ma:internalName="Status">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599ce7e-f039-4198-b25a-808fa9cf4f20"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0481330-1ade-4a81-8573-d2ae64eb8cbd}" ma:internalName="TaxCatchAll" ma:readOnly="false" ma:showField="CatchAllData" ma:web="5599ce7e-f039-4198-b25a-808fa9cf4f20">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hidden="true" ma:internalName="SharedWithDetail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ED8F91-8012-4C83-890A-BF8832ABDFE3}">
  <ds:schemaRefs>
    <ds:schemaRef ds:uri="http://schemas.microsoft.com/sharepoint/v3/contenttype/forms"/>
  </ds:schemaRefs>
</ds:datastoreItem>
</file>

<file path=customXml/itemProps2.xml><?xml version="1.0" encoding="utf-8"?>
<ds:datastoreItem xmlns:ds="http://schemas.openxmlformats.org/officeDocument/2006/customXml" ds:itemID="{E4A0C451-6A32-4777-98CB-E8D53ACADAF1}">
  <ds:schemaRefs>
    <ds:schemaRef ds:uri="http://schemas.microsoft.com/office/2006/metadata/properties"/>
    <ds:schemaRef ds:uri="http://schemas.microsoft.com/office/infopath/2007/PartnerControls"/>
    <ds:schemaRef ds:uri="44e4d69f-88ee-44e6-8050-7c883b55614b"/>
    <ds:schemaRef ds:uri="5599ce7e-f039-4198-b25a-808fa9cf4f20"/>
  </ds:schemaRefs>
</ds:datastoreItem>
</file>

<file path=customXml/itemProps3.xml><?xml version="1.0" encoding="utf-8"?>
<ds:datastoreItem xmlns:ds="http://schemas.openxmlformats.org/officeDocument/2006/customXml" ds:itemID="{579F4921-80B3-4DB7-9D75-27D32BA57C7F}">
  <ds:schemaRefs>
    <ds:schemaRef ds:uri="http://schemas.openxmlformats.org/officeDocument/2006/bibliography"/>
  </ds:schemaRefs>
</ds:datastoreItem>
</file>

<file path=customXml/itemProps4.xml><?xml version="1.0" encoding="utf-8"?>
<ds:datastoreItem xmlns:ds="http://schemas.openxmlformats.org/officeDocument/2006/customXml" ds:itemID="{9269E51B-9DFC-430F-A565-9A555EA20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e4d69f-88ee-44e6-8050-7c883b55614b"/>
    <ds:schemaRef ds:uri="5599ce7e-f039-4198-b25a-808fa9cf4f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8743</TotalTime>
  <Pages>19</Pages>
  <Words>4921</Words>
  <Characters>28055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Shireen Khan</dc:creator>
  <cp:keywords/>
  <dc:description/>
  <cp:lastModifiedBy>Mariam Imran</cp:lastModifiedBy>
  <cp:revision>3</cp:revision>
  <dcterms:created xsi:type="dcterms:W3CDTF">2024-08-30T06:38:00Z</dcterms:created>
  <dcterms:modified xsi:type="dcterms:W3CDTF">2024-09-26T13:40:00Z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0x0101009924032D5EB66A4FB740CFFA54954AC0</vt:lpwstr>
  </property>
</Properties>
</file>